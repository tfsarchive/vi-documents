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F4B68" w14:textId="7A89673E" w:rsidR="005D6DD5" w:rsidRPr="00767EB6" w:rsidRDefault="00B933C3" w:rsidP="005D6DD5">
      <w:pPr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4801CBB7" wp14:editId="044AB402">
            <wp:simplePos x="0" y="0"/>
            <wp:positionH relativeFrom="margin">
              <wp:align>center</wp:align>
            </wp:positionH>
            <wp:positionV relativeFrom="paragraph">
              <wp:posOffset>286297</wp:posOffset>
            </wp:positionV>
            <wp:extent cx="4495809" cy="472441"/>
            <wp:effectExtent l="0" t="0" r="0" b="381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9" cy="472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1C20A" w14:textId="38C50CD0" w:rsidR="009C4672" w:rsidRPr="005D6DD5" w:rsidRDefault="009C4672" w:rsidP="005D6DD5">
      <w:pPr>
        <w:jc w:val="center"/>
        <w:rPr>
          <w:b/>
          <w:bCs/>
          <w:color w:val="FF0000"/>
          <w:sz w:val="32"/>
          <w:szCs w:val="32"/>
        </w:rPr>
      </w:pPr>
    </w:p>
    <w:p w14:paraId="130A5F8C" w14:textId="77777777" w:rsidR="00AF7072" w:rsidRDefault="00AF70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07343DFD" w14:textId="57DF572B" w:rsidR="00707895" w:rsidRDefault="003B7532" w:rsidP="00A15C86">
      <w:pPr>
        <w:rPr>
          <w:b/>
          <w:bCs/>
          <w:color w:val="FF0000"/>
          <w:sz w:val="32"/>
          <w:szCs w:val="32"/>
          <w:lang w:val="vi-VN"/>
        </w:rPr>
      </w:pPr>
      <w:r w:rsidRPr="00767EB6">
        <w:rPr>
          <w:b/>
          <w:bCs/>
          <w:noProof/>
          <w:color w:val="FF0000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1C0A49AA" wp14:editId="10B82593">
            <wp:simplePos x="0" y="0"/>
            <wp:positionH relativeFrom="margin">
              <wp:align>left</wp:align>
            </wp:positionH>
            <wp:positionV relativeFrom="paragraph">
              <wp:posOffset>20889</wp:posOffset>
            </wp:positionV>
            <wp:extent cx="6653048" cy="6439789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048" cy="6439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FB6CD" w14:textId="77777777" w:rsidR="00707895" w:rsidRDefault="00707895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2E3D8195" w14:textId="77777777" w:rsidR="00707895" w:rsidRDefault="00707895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217448B4" w14:textId="0F1947AC" w:rsidR="00707895" w:rsidRDefault="00707895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35542F20" w14:textId="77777777" w:rsidR="00707895" w:rsidRPr="00C815FA" w:rsidRDefault="00707895" w:rsidP="00A15C86">
      <w:pPr>
        <w:rPr>
          <w:b/>
          <w:bCs/>
          <w:color w:val="FF0000"/>
          <w:sz w:val="32"/>
          <w:szCs w:val="32"/>
        </w:rPr>
      </w:pPr>
    </w:p>
    <w:p w14:paraId="267277A9" w14:textId="77777777" w:rsidR="00707895" w:rsidRDefault="00707895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1D3A1906" w14:textId="77777777" w:rsidR="00707895" w:rsidRDefault="00707895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73776256" w14:textId="77777777" w:rsidR="00707895" w:rsidRDefault="00707895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7A220C5C" w14:textId="77777777" w:rsidR="00193E25" w:rsidRDefault="00193E25" w:rsidP="006E3FB6">
      <w:pPr>
        <w:rPr>
          <w:b/>
          <w:bCs/>
          <w:color w:val="000000" w:themeColor="text1"/>
          <w:sz w:val="72"/>
          <w:szCs w:val="72"/>
          <w:lang w:val="vi-VN"/>
        </w:rPr>
      </w:pPr>
    </w:p>
    <w:p w14:paraId="2664FD6B" w14:textId="77777777" w:rsidR="004F7A94" w:rsidRDefault="004F7A94" w:rsidP="00E136B9">
      <w:pPr>
        <w:jc w:val="center"/>
        <w:rPr>
          <w:b/>
          <w:bCs/>
          <w:color w:val="000000" w:themeColor="text1"/>
          <w:sz w:val="56"/>
          <w:szCs w:val="56"/>
          <w:lang w:val="vi-VN"/>
        </w:rPr>
      </w:pPr>
    </w:p>
    <w:p w14:paraId="3418045F" w14:textId="77777777" w:rsidR="004F7A94" w:rsidRDefault="004F7A94" w:rsidP="00E136B9">
      <w:pPr>
        <w:jc w:val="center"/>
        <w:rPr>
          <w:b/>
          <w:bCs/>
          <w:color w:val="000000" w:themeColor="text1"/>
          <w:sz w:val="56"/>
          <w:szCs w:val="56"/>
          <w:lang w:val="vi-VN"/>
        </w:rPr>
      </w:pPr>
    </w:p>
    <w:p w14:paraId="12CE80DE" w14:textId="77777777" w:rsidR="004F7A94" w:rsidRDefault="004F7A94" w:rsidP="00E136B9">
      <w:pPr>
        <w:jc w:val="center"/>
        <w:rPr>
          <w:b/>
          <w:bCs/>
          <w:color w:val="000000" w:themeColor="text1"/>
          <w:sz w:val="56"/>
          <w:szCs w:val="56"/>
          <w:lang w:val="vi-VN"/>
        </w:rPr>
      </w:pPr>
    </w:p>
    <w:p w14:paraId="07C6C353" w14:textId="77777777" w:rsidR="004F7A94" w:rsidRDefault="004F7A94" w:rsidP="00E136B9">
      <w:pPr>
        <w:jc w:val="center"/>
        <w:rPr>
          <w:b/>
          <w:bCs/>
          <w:color w:val="000000" w:themeColor="text1"/>
          <w:sz w:val="56"/>
          <w:szCs w:val="56"/>
          <w:lang w:val="vi-VN"/>
        </w:rPr>
      </w:pPr>
    </w:p>
    <w:p w14:paraId="685E818A" w14:textId="77777777" w:rsidR="00AA47F5" w:rsidRDefault="00AA47F5" w:rsidP="00E136B9">
      <w:pPr>
        <w:jc w:val="center"/>
        <w:rPr>
          <w:b/>
          <w:bCs/>
          <w:color w:val="000000" w:themeColor="text1"/>
          <w:sz w:val="56"/>
          <w:szCs w:val="56"/>
          <w:lang w:val="vi-VN"/>
        </w:rPr>
      </w:pPr>
    </w:p>
    <w:p w14:paraId="014778F4" w14:textId="6F3FFCCC" w:rsidR="0041516E" w:rsidRPr="00C54F68" w:rsidRDefault="00C354A2" w:rsidP="00E136B9">
      <w:pPr>
        <w:jc w:val="center"/>
        <w:rPr>
          <w:b/>
          <w:bCs/>
          <w:color w:val="000000" w:themeColor="text1"/>
          <w:sz w:val="56"/>
          <w:szCs w:val="56"/>
          <w:lang w:val="vi-VN"/>
        </w:rPr>
      </w:pPr>
      <w:r w:rsidRPr="00C54F68">
        <w:rPr>
          <w:b/>
          <w:bCs/>
          <w:color w:val="000000" w:themeColor="text1"/>
          <w:sz w:val="56"/>
          <w:szCs w:val="56"/>
          <w:lang w:val="vi-VN"/>
        </w:rPr>
        <w:t xml:space="preserve">TÀI LIỆU </w:t>
      </w:r>
      <w:r w:rsidR="0041516E" w:rsidRPr="00C54F68">
        <w:rPr>
          <w:b/>
          <w:bCs/>
          <w:color w:val="000000" w:themeColor="text1"/>
          <w:sz w:val="56"/>
          <w:szCs w:val="56"/>
          <w:lang w:val="vi-VN"/>
        </w:rPr>
        <w:t>HÀNG KHÔNG</w:t>
      </w:r>
    </w:p>
    <w:p w14:paraId="03B75322" w14:textId="4FB8D48D" w:rsidR="00AF7072" w:rsidRDefault="0041516E" w:rsidP="00E136B9">
      <w:pPr>
        <w:jc w:val="center"/>
        <w:rPr>
          <w:b/>
          <w:bCs/>
          <w:color w:val="000000" w:themeColor="text1"/>
          <w:sz w:val="56"/>
          <w:szCs w:val="56"/>
          <w:lang w:val="vi-VN"/>
        </w:rPr>
      </w:pPr>
      <w:r w:rsidRPr="00C54F68">
        <w:rPr>
          <w:b/>
          <w:bCs/>
          <w:color w:val="000000" w:themeColor="text1"/>
          <w:sz w:val="56"/>
          <w:szCs w:val="56"/>
          <w:lang w:val="vi-VN"/>
        </w:rPr>
        <w:t>CƠ BẢ</w:t>
      </w:r>
      <w:r w:rsidR="00E136B9" w:rsidRPr="00C54F68">
        <w:rPr>
          <w:b/>
          <w:bCs/>
          <w:color w:val="000000" w:themeColor="text1"/>
          <w:sz w:val="56"/>
          <w:szCs w:val="56"/>
          <w:lang w:val="vi-VN"/>
        </w:rPr>
        <w:t>N</w:t>
      </w:r>
    </w:p>
    <w:p w14:paraId="64D9896F" w14:textId="2122DE27" w:rsidR="005F3838" w:rsidRPr="00B46ADA" w:rsidRDefault="00C54F68" w:rsidP="00B46ADA">
      <w:pPr>
        <w:jc w:val="center"/>
        <w:rPr>
          <w:b/>
          <w:bCs/>
          <w:color w:val="000000" w:themeColor="text1"/>
          <w:sz w:val="50"/>
          <w:szCs w:val="50"/>
          <w:lang w:val="vi-VN"/>
        </w:rPr>
      </w:pPr>
      <w:r>
        <w:rPr>
          <w:b/>
          <w:bCs/>
          <w:color w:val="000000" w:themeColor="text1"/>
          <w:sz w:val="50"/>
          <w:szCs w:val="50"/>
          <w:lang w:val="vi-VN"/>
        </w:rPr>
        <w:t>(Trong buồng lái)</w:t>
      </w:r>
    </w:p>
    <w:p w14:paraId="26A3D0E3" w14:textId="77777777" w:rsidR="00AA47F5" w:rsidRDefault="00385FD0" w:rsidP="00AA47F5">
      <w:pPr>
        <w:tabs>
          <w:tab w:val="left" w:pos="142"/>
        </w:tabs>
        <w:rPr>
          <w:b/>
          <w:bCs/>
          <w:color w:val="FF0000"/>
          <w:sz w:val="32"/>
          <w:szCs w:val="32"/>
          <w:lang w:val="vi-VN"/>
        </w:rPr>
      </w:pPr>
      <w:r w:rsidRPr="00352AF4">
        <w:rPr>
          <w:b/>
          <w:bCs/>
          <w:color w:val="FF0000"/>
          <w:sz w:val="32"/>
          <w:szCs w:val="32"/>
          <w:lang w:val="vi-VN"/>
        </w:rPr>
        <w:t xml:space="preserve"> </w:t>
      </w:r>
    </w:p>
    <w:p w14:paraId="7E6F751F" w14:textId="2741E967" w:rsidR="00AA47F5" w:rsidRPr="00AA47F5" w:rsidRDefault="00385FD0" w:rsidP="00AA47F5">
      <w:pPr>
        <w:tabs>
          <w:tab w:val="left" w:pos="142"/>
        </w:tabs>
        <w:rPr>
          <w:b/>
          <w:bCs/>
          <w:color w:val="FF0000"/>
          <w:sz w:val="27"/>
          <w:szCs w:val="27"/>
          <w:lang w:val="vi-VN"/>
        </w:rPr>
      </w:pPr>
      <w:r w:rsidRPr="00352AF4">
        <w:rPr>
          <w:b/>
          <w:bCs/>
          <w:color w:val="FF0000"/>
          <w:sz w:val="32"/>
          <w:szCs w:val="32"/>
          <w:lang w:val="vi-VN"/>
        </w:rPr>
        <w:t xml:space="preserve">                                                                                                      </w:t>
      </w:r>
      <w:r>
        <w:rPr>
          <w:b/>
          <w:bCs/>
          <w:color w:val="FF0000"/>
          <w:sz w:val="32"/>
          <w:szCs w:val="32"/>
          <w:lang w:val="vi-VN"/>
        </w:rPr>
        <w:t xml:space="preserve">  </w:t>
      </w:r>
      <w:r w:rsidR="006E3FB6">
        <w:rPr>
          <w:b/>
          <w:bCs/>
          <w:color w:val="FF0000"/>
          <w:sz w:val="32"/>
          <w:szCs w:val="32"/>
          <w:lang w:val="vi-VN"/>
        </w:rPr>
        <w:t xml:space="preserve">     </w:t>
      </w:r>
      <w:r w:rsidR="005F3838" w:rsidRPr="00352AF4">
        <w:rPr>
          <w:b/>
          <w:bCs/>
          <w:color w:val="FF0000"/>
          <w:sz w:val="32"/>
          <w:szCs w:val="32"/>
          <w:lang w:val="vi-VN"/>
        </w:rPr>
        <w:t xml:space="preserve">  </w:t>
      </w:r>
      <w:r w:rsidRPr="00352AF4">
        <w:rPr>
          <w:b/>
          <w:bCs/>
          <w:color w:val="000000" w:themeColor="text1"/>
          <w:sz w:val="27"/>
          <w:szCs w:val="27"/>
          <w:lang w:val="vi-VN"/>
        </w:rPr>
        <w:t>Chỉ</w:t>
      </w:r>
      <w:r w:rsidRPr="005F3838">
        <w:rPr>
          <w:b/>
          <w:bCs/>
          <w:color w:val="000000" w:themeColor="text1"/>
          <w:sz w:val="27"/>
          <w:szCs w:val="27"/>
          <w:lang w:val="vi-VN"/>
        </w:rPr>
        <w:t xml:space="preserve"> dùng trong nội bộ</w:t>
      </w:r>
    </w:p>
    <w:p w14:paraId="620C7816" w14:textId="59A2DFAD" w:rsidR="000A0BA5" w:rsidRPr="00853ACC" w:rsidRDefault="000A0BA5" w:rsidP="000A0BA5">
      <w:pPr>
        <w:jc w:val="center"/>
        <w:rPr>
          <w:b/>
          <w:bCs/>
          <w:color w:val="1F4E79" w:themeColor="accent5" w:themeShade="80"/>
          <w:sz w:val="52"/>
          <w:szCs w:val="52"/>
          <w:lang w:val="vi-VN"/>
        </w:rPr>
      </w:pPr>
      <w:r w:rsidRPr="00853ACC">
        <w:rPr>
          <w:b/>
          <w:bCs/>
          <w:color w:val="1F4E79" w:themeColor="accent5" w:themeShade="80"/>
          <w:sz w:val="52"/>
          <w:szCs w:val="52"/>
          <w:lang w:val="vi-VN"/>
        </w:rPr>
        <w:lastRenderedPageBreak/>
        <w:t>Mục lục</w:t>
      </w:r>
    </w:p>
    <w:p w14:paraId="4A8A7A8E" w14:textId="3C735640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3D5AEA">
        <w:rPr>
          <w:b/>
          <w:bCs/>
          <w:color w:val="FF0000"/>
          <w:sz w:val="32"/>
          <w:szCs w:val="32"/>
          <w:lang w:val="vi-VN"/>
        </w:rPr>
        <w:t>Tổng quan</w:t>
      </w:r>
      <w:r w:rsidRPr="0028499D">
        <w:rPr>
          <w:sz w:val="24"/>
          <w:szCs w:val="24"/>
          <w:lang w:val="vi-VN"/>
        </w:rPr>
        <w:t>..................................................</w:t>
      </w:r>
      <w:r w:rsidR="0025608D" w:rsidRPr="0025608D">
        <w:rPr>
          <w:sz w:val="24"/>
          <w:szCs w:val="24"/>
          <w:lang w:val="vi-VN"/>
        </w:rPr>
        <w:t xml:space="preserve"> </w:t>
      </w:r>
      <w:r w:rsidR="0025608D" w:rsidRPr="0028499D">
        <w:rPr>
          <w:sz w:val="24"/>
          <w:szCs w:val="24"/>
          <w:lang w:val="vi-VN"/>
        </w:rPr>
        <w:t>........</w:t>
      </w:r>
      <w:r w:rsidR="0025608D">
        <w:rPr>
          <w:sz w:val="24"/>
          <w:szCs w:val="24"/>
          <w:lang w:val="vi-VN"/>
        </w:rPr>
        <w:t>..........</w:t>
      </w:r>
      <w:r w:rsidR="0025608D" w:rsidRPr="0028499D">
        <w:rPr>
          <w:sz w:val="24"/>
          <w:szCs w:val="24"/>
          <w:lang w:val="vi-VN"/>
        </w:rPr>
        <w:t>......</w:t>
      </w:r>
      <w:r w:rsidRPr="0028499D">
        <w:rPr>
          <w:sz w:val="24"/>
          <w:szCs w:val="24"/>
          <w:lang w:val="vi-VN"/>
        </w:rPr>
        <w:t>4</w:t>
      </w:r>
    </w:p>
    <w:p w14:paraId="3D8C6A0F" w14:textId="32FD2836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3D5AEA">
        <w:rPr>
          <w:b/>
          <w:bCs/>
          <w:color w:val="FF0000"/>
          <w:sz w:val="28"/>
          <w:szCs w:val="28"/>
          <w:lang w:val="vi-VN"/>
        </w:rPr>
        <w:t>I. Overhead panel</w:t>
      </w:r>
      <w:r w:rsidRPr="0028499D">
        <w:rPr>
          <w:sz w:val="24"/>
          <w:szCs w:val="24"/>
          <w:lang w:val="vi-VN"/>
        </w:rPr>
        <w:t>........................................</w:t>
      </w:r>
      <w:r w:rsidR="0025608D" w:rsidRPr="0025608D">
        <w:rPr>
          <w:sz w:val="24"/>
          <w:szCs w:val="24"/>
          <w:lang w:val="vi-VN"/>
        </w:rPr>
        <w:t xml:space="preserve"> </w:t>
      </w:r>
      <w:r w:rsidR="0025608D" w:rsidRPr="0028499D">
        <w:rPr>
          <w:sz w:val="24"/>
          <w:szCs w:val="24"/>
          <w:lang w:val="vi-VN"/>
        </w:rPr>
        <w:t>........</w:t>
      </w:r>
      <w:r w:rsidR="0025608D">
        <w:rPr>
          <w:sz w:val="24"/>
          <w:szCs w:val="24"/>
          <w:lang w:val="vi-VN"/>
        </w:rPr>
        <w:t>..........</w:t>
      </w:r>
      <w:r w:rsidR="0025608D" w:rsidRPr="0028499D">
        <w:rPr>
          <w:sz w:val="24"/>
          <w:szCs w:val="24"/>
          <w:lang w:val="vi-VN"/>
        </w:rPr>
        <w:t>.....</w:t>
      </w:r>
      <w:r w:rsidRPr="0028499D">
        <w:rPr>
          <w:sz w:val="24"/>
          <w:szCs w:val="24"/>
          <w:lang w:val="vi-VN"/>
        </w:rPr>
        <w:t>7</w:t>
      </w:r>
    </w:p>
    <w:p w14:paraId="4ECD9E6F" w14:textId="7CCFA8DE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3D5AEA">
        <w:rPr>
          <w:i/>
          <w:iCs/>
          <w:sz w:val="24"/>
          <w:szCs w:val="24"/>
          <w:lang w:val="vi-VN"/>
        </w:rPr>
        <w:t>Đèn hiệu</w:t>
      </w:r>
      <w:r w:rsidRPr="0028499D">
        <w:rPr>
          <w:sz w:val="24"/>
          <w:szCs w:val="24"/>
          <w:lang w:val="vi-VN"/>
        </w:rPr>
        <w:t>..........................................................</w:t>
      </w:r>
      <w:r w:rsidR="0025608D">
        <w:rPr>
          <w:sz w:val="24"/>
          <w:szCs w:val="24"/>
          <w:lang w:val="vi-VN"/>
        </w:rPr>
        <w:t>.</w:t>
      </w:r>
      <w:r w:rsidR="0025608D" w:rsidRPr="0025608D">
        <w:rPr>
          <w:sz w:val="24"/>
          <w:szCs w:val="24"/>
          <w:lang w:val="vi-VN"/>
        </w:rPr>
        <w:t xml:space="preserve"> </w:t>
      </w:r>
      <w:r w:rsidR="0025608D" w:rsidRPr="0028499D">
        <w:rPr>
          <w:sz w:val="24"/>
          <w:szCs w:val="24"/>
          <w:lang w:val="vi-VN"/>
        </w:rPr>
        <w:t>........</w:t>
      </w:r>
      <w:r w:rsidR="0025608D">
        <w:rPr>
          <w:sz w:val="24"/>
          <w:szCs w:val="24"/>
          <w:lang w:val="vi-VN"/>
        </w:rPr>
        <w:t>..........</w:t>
      </w:r>
      <w:r w:rsidR="0025608D" w:rsidRPr="0028499D">
        <w:rPr>
          <w:sz w:val="24"/>
          <w:szCs w:val="24"/>
          <w:lang w:val="vi-VN"/>
        </w:rPr>
        <w:t>....</w:t>
      </w:r>
      <w:r w:rsidRPr="0028499D">
        <w:rPr>
          <w:sz w:val="24"/>
          <w:szCs w:val="24"/>
          <w:lang w:val="vi-VN"/>
        </w:rPr>
        <w:t>8</w:t>
      </w:r>
    </w:p>
    <w:p w14:paraId="4143F220" w14:textId="0F2AECEB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3D5AEA">
        <w:rPr>
          <w:i/>
          <w:iCs/>
          <w:sz w:val="24"/>
          <w:szCs w:val="24"/>
          <w:lang w:val="vi-VN"/>
        </w:rPr>
        <w:t>Hệ thống thủy lực</w:t>
      </w:r>
      <w:r w:rsidRPr="0028499D">
        <w:rPr>
          <w:sz w:val="24"/>
          <w:szCs w:val="24"/>
          <w:lang w:val="vi-VN"/>
        </w:rPr>
        <w:t>............................................</w:t>
      </w:r>
      <w:r w:rsidR="0025608D" w:rsidRPr="0025608D">
        <w:rPr>
          <w:sz w:val="24"/>
          <w:szCs w:val="24"/>
          <w:lang w:val="vi-VN"/>
        </w:rPr>
        <w:t xml:space="preserve"> </w:t>
      </w:r>
      <w:r w:rsidR="0025608D" w:rsidRPr="0028499D">
        <w:rPr>
          <w:sz w:val="24"/>
          <w:szCs w:val="24"/>
          <w:lang w:val="vi-VN"/>
        </w:rPr>
        <w:t>........</w:t>
      </w:r>
      <w:r w:rsidR="0025608D">
        <w:rPr>
          <w:sz w:val="24"/>
          <w:szCs w:val="24"/>
          <w:lang w:val="vi-VN"/>
        </w:rPr>
        <w:t>..........</w:t>
      </w:r>
      <w:r w:rsidR="0025608D" w:rsidRPr="0028499D">
        <w:rPr>
          <w:sz w:val="24"/>
          <w:szCs w:val="24"/>
          <w:lang w:val="vi-VN"/>
        </w:rPr>
        <w:t>.....</w:t>
      </w:r>
      <w:r w:rsidRPr="0028499D">
        <w:rPr>
          <w:sz w:val="24"/>
          <w:szCs w:val="24"/>
          <w:lang w:val="vi-VN"/>
        </w:rPr>
        <w:t>9</w:t>
      </w:r>
    </w:p>
    <w:p w14:paraId="66AC7B62" w14:textId="0C03540A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3D5AEA">
        <w:rPr>
          <w:i/>
          <w:iCs/>
          <w:sz w:val="24"/>
          <w:szCs w:val="24"/>
          <w:lang w:val="vi-VN"/>
        </w:rPr>
        <w:t>Hệ thống định vị</w:t>
      </w:r>
      <w:r w:rsidRPr="0028499D">
        <w:rPr>
          <w:sz w:val="24"/>
          <w:szCs w:val="24"/>
          <w:lang w:val="vi-VN"/>
        </w:rPr>
        <w:t>...................................................</w:t>
      </w:r>
      <w:r w:rsidR="00D87BE2">
        <w:rPr>
          <w:sz w:val="24"/>
          <w:szCs w:val="24"/>
          <w:lang w:val="vi-VN"/>
        </w:rPr>
        <w:t>......</w:t>
      </w:r>
      <w:r w:rsidR="0026323A">
        <w:rPr>
          <w:sz w:val="24"/>
          <w:szCs w:val="24"/>
          <w:lang w:val="vi-VN"/>
        </w:rPr>
        <w:t>.......</w:t>
      </w:r>
      <w:r w:rsidR="00D87BE2">
        <w:rPr>
          <w:sz w:val="24"/>
          <w:szCs w:val="24"/>
          <w:lang w:val="vi-VN"/>
        </w:rPr>
        <w:t>...</w:t>
      </w:r>
      <w:r w:rsidRPr="0028499D">
        <w:rPr>
          <w:sz w:val="24"/>
          <w:szCs w:val="24"/>
          <w:lang w:val="vi-VN"/>
        </w:rPr>
        <w:t>10</w:t>
      </w:r>
    </w:p>
    <w:p w14:paraId="02063C91" w14:textId="0D917AB4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3D5AEA">
        <w:rPr>
          <w:i/>
          <w:iCs/>
          <w:sz w:val="24"/>
          <w:szCs w:val="24"/>
          <w:lang w:val="vi-VN"/>
        </w:rPr>
        <w:t>Hệ thống bơm nhiên liệu</w:t>
      </w:r>
      <w:r w:rsidRPr="0028499D">
        <w:rPr>
          <w:sz w:val="24"/>
          <w:szCs w:val="24"/>
          <w:lang w:val="vi-VN"/>
        </w:rPr>
        <w:t>..........................................</w:t>
      </w:r>
      <w:r w:rsidR="0026323A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</w:t>
      </w:r>
      <w:r w:rsidR="00D87BE2">
        <w:rPr>
          <w:sz w:val="24"/>
          <w:szCs w:val="24"/>
          <w:lang w:val="vi-VN"/>
        </w:rPr>
        <w:t>...</w:t>
      </w:r>
      <w:r w:rsidRPr="0028499D">
        <w:rPr>
          <w:sz w:val="24"/>
          <w:szCs w:val="24"/>
          <w:lang w:val="vi-VN"/>
        </w:rPr>
        <w:t>11</w:t>
      </w:r>
    </w:p>
    <w:p w14:paraId="444E319C" w14:textId="23968D61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3D5AEA">
        <w:rPr>
          <w:i/>
          <w:iCs/>
          <w:sz w:val="24"/>
          <w:szCs w:val="24"/>
          <w:lang w:val="vi-VN"/>
        </w:rPr>
        <w:t>Hệ thống điện</w:t>
      </w:r>
      <w:r w:rsidRPr="0028499D">
        <w:rPr>
          <w:sz w:val="24"/>
          <w:szCs w:val="24"/>
          <w:lang w:val="vi-VN"/>
        </w:rPr>
        <w:t>......................................................</w:t>
      </w:r>
      <w:r w:rsidR="00D87BE2">
        <w:rPr>
          <w:sz w:val="24"/>
          <w:szCs w:val="24"/>
          <w:lang w:val="vi-VN"/>
        </w:rPr>
        <w:t>.......</w:t>
      </w:r>
      <w:r w:rsidR="0026323A">
        <w:rPr>
          <w:sz w:val="24"/>
          <w:szCs w:val="24"/>
          <w:lang w:val="vi-VN"/>
        </w:rPr>
        <w:t>.......</w:t>
      </w:r>
      <w:r w:rsidR="00D87BE2">
        <w:rPr>
          <w:sz w:val="24"/>
          <w:szCs w:val="24"/>
          <w:lang w:val="vi-VN"/>
        </w:rPr>
        <w:t>...</w:t>
      </w:r>
      <w:r w:rsidRPr="0028499D">
        <w:rPr>
          <w:sz w:val="24"/>
          <w:szCs w:val="24"/>
          <w:lang w:val="vi-VN"/>
        </w:rPr>
        <w:t>12</w:t>
      </w:r>
    </w:p>
    <w:p w14:paraId="06D20A97" w14:textId="2D6291E3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3D5AEA">
        <w:rPr>
          <w:i/>
          <w:iCs/>
          <w:sz w:val="24"/>
          <w:szCs w:val="24"/>
          <w:lang w:val="vi-VN"/>
        </w:rPr>
        <w:t>Hệ thống điều áp, nhiệt độ</w:t>
      </w:r>
      <w:r w:rsidRPr="0028499D">
        <w:rPr>
          <w:sz w:val="24"/>
          <w:szCs w:val="24"/>
          <w:lang w:val="vi-VN"/>
        </w:rPr>
        <w:t>.....................</w:t>
      </w:r>
      <w:r w:rsidR="00387A0C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....................</w:t>
      </w:r>
      <w:r w:rsidR="0092628D">
        <w:rPr>
          <w:sz w:val="24"/>
          <w:szCs w:val="24"/>
          <w:lang w:val="vi-VN"/>
        </w:rPr>
        <w:t>..</w:t>
      </w:r>
      <w:r w:rsidRPr="0028499D">
        <w:rPr>
          <w:sz w:val="24"/>
          <w:szCs w:val="24"/>
          <w:lang w:val="vi-VN"/>
        </w:rPr>
        <w:t>13</w:t>
      </w:r>
    </w:p>
    <w:p w14:paraId="42ECEFF6" w14:textId="5D722B69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3D5AEA">
        <w:rPr>
          <w:i/>
          <w:iCs/>
          <w:sz w:val="24"/>
          <w:szCs w:val="24"/>
          <w:lang w:val="vi-VN"/>
        </w:rPr>
        <w:t>Hệ thống chống đóng băng</w:t>
      </w:r>
      <w:r w:rsidRPr="0028499D">
        <w:rPr>
          <w:sz w:val="24"/>
          <w:szCs w:val="24"/>
          <w:lang w:val="vi-VN"/>
        </w:rPr>
        <w:t>......................</w:t>
      </w:r>
      <w:r w:rsidR="00387A0C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.....................15</w:t>
      </w:r>
    </w:p>
    <w:p w14:paraId="16BE978C" w14:textId="46F8254D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3D5AEA">
        <w:rPr>
          <w:i/>
          <w:iCs/>
          <w:sz w:val="24"/>
          <w:szCs w:val="24"/>
          <w:lang w:val="vi-VN"/>
        </w:rPr>
        <w:t>Hệ thống báo cháy</w:t>
      </w:r>
      <w:r w:rsidRPr="0028499D">
        <w:rPr>
          <w:sz w:val="24"/>
          <w:szCs w:val="24"/>
          <w:lang w:val="vi-VN"/>
        </w:rPr>
        <w:t>.........................................</w:t>
      </w:r>
      <w:r w:rsidR="00AB529C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</w:t>
      </w:r>
      <w:r w:rsidR="0092628D">
        <w:rPr>
          <w:sz w:val="24"/>
          <w:szCs w:val="24"/>
          <w:lang w:val="vi-VN"/>
        </w:rPr>
        <w:t>......</w:t>
      </w:r>
      <w:r w:rsidRPr="0028499D">
        <w:rPr>
          <w:sz w:val="24"/>
          <w:szCs w:val="24"/>
          <w:lang w:val="vi-VN"/>
        </w:rPr>
        <w:t>16</w:t>
      </w:r>
    </w:p>
    <w:p w14:paraId="28C88DE8" w14:textId="49A1AF58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3D5AEA">
        <w:rPr>
          <w:i/>
          <w:iCs/>
          <w:sz w:val="24"/>
          <w:szCs w:val="24"/>
          <w:lang w:val="vi-VN"/>
        </w:rPr>
        <w:t>*Các hệ thống phụ khác*</w:t>
      </w:r>
      <w:r w:rsidRPr="0028499D">
        <w:rPr>
          <w:sz w:val="24"/>
          <w:szCs w:val="24"/>
          <w:lang w:val="vi-VN"/>
        </w:rPr>
        <w:t>...............................</w:t>
      </w:r>
      <w:r w:rsidR="00AB529C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.............</w:t>
      </w:r>
      <w:r w:rsidR="005C426D">
        <w:rPr>
          <w:sz w:val="24"/>
          <w:szCs w:val="24"/>
          <w:lang w:val="vi-VN"/>
        </w:rPr>
        <w:t>..</w:t>
      </w:r>
      <w:r w:rsidRPr="0028499D">
        <w:rPr>
          <w:sz w:val="24"/>
          <w:szCs w:val="24"/>
          <w:lang w:val="vi-VN"/>
        </w:rPr>
        <w:t>17</w:t>
      </w:r>
    </w:p>
    <w:p w14:paraId="30F8D207" w14:textId="3E44D7F5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3D5AEA">
        <w:rPr>
          <w:b/>
          <w:bCs/>
          <w:color w:val="FF0000"/>
          <w:sz w:val="28"/>
          <w:szCs w:val="28"/>
          <w:lang w:val="vi-VN"/>
        </w:rPr>
        <w:t>II. Main panel</w:t>
      </w:r>
      <w:r w:rsidRPr="0028499D">
        <w:rPr>
          <w:sz w:val="24"/>
          <w:szCs w:val="24"/>
          <w:lang w:val="vi-VN"/>
        </w:rPr>
        <w:t>................................................</w:t>
      </w:r>
      <w:r w:rsidR="00AB529C">
        <w:rPr>
          <w:sz w:val="24"/>
          <w:szCs w:val="24"/>
          <w:lang w:val="vi-VN"/>
        </w:rPr>
        <w:t>...</w:t>
      </w:r>
      <w:r w:rsidRPr="0028499D">
        <w:rPr>
          <w:sz w:val="24"/>
          <w:szCs w:val="24"/>
          <w:lang w:val="vi-VN"/>
        </w:rPr>
        <w:t>.......</w:t>
      </w:r>
      <w:r w:rsidR="005C426D">
        <w:rPr>
          <w:sz w:val="24"/>
          <w:szCs w:val="24"/>
          <w:lang w:val="vi-VN"/>
        </w:rPr>
        <w:t>...........</w:t>
      </w:r>
      <w:r w:rsidRPr="0028499D">
        <w:rPr>
          <w:sz w:val="24"/>
          <w:szCs w:val="24"/>
          <w:lang w:val="vi-VN"/>
        </w:rPr>
        <w:t>18</w:t>
      </w:r>
    </w:p>
    <w:p w14:paraId="549E1ABA" w14:textId="79CBB920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D81E2C">
        <w:rPr>
          <w:i/>
          <w:iCs/>
          <w:sz w:val="24"/>
          <w:szCs w:val="24"/>
          <w:lang w:val="vi-VN"/>
        </w:rPr>
        <w:t>Màn hình hiển thị tình trạng chuyến bay chính</w:t>
      </w:r>
      <w:r w:rsidRPr="0028499D">
        <w:rPr>
          <w:sz w:val="24"/>
          <w:szCs w:val="24"/>
          <w:lang w:val="vi-VN"/>
        </w:rPr>
        <w:t>.....</w:t>
      </w:r>
      <w:r w:rsidR="0037677B">
        <w:rPr>
          <w:sz w:val="24"/>
          <w:szCs w:val="24"/>
        </w:rPr>
        <w:t>.......</w:t>
      </w:r>
      <w:r w:rsidRPr="0028499D">
        <w:rPr>
          <w:sz w:val="24"/>
          <w:szCs w:val="24"/>
          <w:lang w:val="vi-VN"/>
        </w:rPr>
        <w:t>.......19</w:t>
      </w:r>
    </w:p>
    <w:p w14:paraId="507436A6" w14:textId="77777777" w:rsidR="0028499D" w:rsidRPr="00D81E2C" w:rsidRDefault="0028499D" w:rsidP="0028499D">
      <w:pPr>
        <w:ind w:firstLine="105"/>
        <w:rPr>
          <w:i/>
          <w:iCs/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D81E2C">
        <w:rPr>
          <w:i/>
          <w:iCs/>
          <w:sz w:val="24"/>
          <w:szCs w:val="24"/>
          <w:lang w:val="vi-VN"/>
        </w:rPr>
        <w:t>Màn hình định vị</w:t>
      </w:r>
    </w:p>
    <w:p w14:paraId="1561596C" w14:textId="6EE659F0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D81E2C">
        <w:rPr>
          <w:i/>
          <w:iCs/>
          <w:sz w:val="24"/>
          <w:szCs w:val="24"/>
          <w:lang w:val="vi-VN"/>
        </w:rPr>
        <w:t>a. Chế độ bình thường</w:t>
      </w:r>
      <w:r w:rsidRPr="0028499D">
        <w:rPr>
          <w:sz w:val="24"/>
          <w:szCs w:val="24"/>
          <w:lang w:val="vi-VN"/>
        </w:rPr>
        <w:t>........................................</w:t>
      </w:r>
      <w:r w:rsidR="00975792">
        <w:rPr>
          <w:sz w:val="24"/>
          <w:szCs w:val="24"/>
          <w:lang w:val="vi-VN"/>
        </w:rPr>
        <w:t>.</w:t>
      </w:r>
      <w:r w:rsidR="00AB529C">
        <w:rPr>
          <w:sz w:val="24"/>
          <w:szCs w:val="24"/>
          <w:lang w:val="vi-VN"/>
        </w:rPr>
        <w:t>........</w:t>
      </w:r>
      <w:r w:rsidR="00975792">
        <w:rPr>
          <w:sz w:val="24"/>
          <w:szCs w:val="24"/>
          <w:lang w:val="vi-VN"/>
        </w:rPr>
        <w:t>..</w:t>
      </w:r>
      <w:r w:rsidRPr="0028499D">
        <w:rPr>
          <w:sz w:val="24"/>
          <w:szCs w:val="24"/>
          <w:lang w:val="vi-VN"/>
        </w:rPr>
        <w:t>...</w:t>
      </w:r>
      <w:r w:rsidR="00FA0C14">
        <w:rPr>
          <w:sz w:val="24"/>
          <w:szCs w:val="24"/>
          <w:lang w:val="vi-VN"/>
        </w:rPr>
        <w:t>.</w:t>
      </w:r>
      <w:r w:rsidRPr="0028499D">
        <w:rPr>
          <w:sz w:val="24"/>
          <w:szCs w:val="24"/>
          <w:lang w:val="vi-VN"/>
        </w:rPr>
        <w:t>..20</w:t>
      </w:r>
    </w:p>
    <w:p w14:paraId="52B032EA" w14:textId="7556A8D5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D81E2C">
        <w:rPr>
          <w:i/>
          <w:iCs/>
          <w:sz w:val="24"/>
          <w:szCs w:val="24"/>
          <w:lang w:val="vi-VN"/>
        </w:rPr>
        <w:t>b. Chế độ lập chuyến bay</w:t>
      </w:r>
      <w:r w:rsidRPr="0028499D">
        <w:rPr>
          <w:sz w:val="24"/>
          <w:szCs w:val="24"/>
          <w:lang w:val="vi-VN"/>
        </w:rPr>
        <w:t>....................................</w:t>
      </w:r>
      <w:r w:rsidR="00AB529C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</w:t>
      </w:r>
      <w:r w:rsidR="00975792">
        <w:rPr>
          <w:sz w:val="24"/>
          <w:szCs w:val="24"/>
          <w:lang w:val="vi-VN"/>
        </w:rPr>
        <w:t>..</w:t>
      </w:r>
      <w:r w:rsidR="00FA0C14">
        <w:rPr>
          <w:sz w:val="24"/>
          <w:szCs w:val="24"/>
          <w:lang w:val="vi-VN"/>
        </w:rPr>
        <w:t>.</w:t>
      </w:r>
      <w:r w:rsidRPr="0028499D">
        <w:rPr>
          <w:sz w:val="24"/>
          <w:szCs w:val="24"/>
          <w:lang w:val="vi-VN"/>
        </w:rPr>
        <w:t>...21</w:t>
      </w:r>
    </w:p>
    <w:p w14:paraId="4C9E1B11" w14:textId="2C354B3F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D81E2C">
        <w:rPr>
          <w:i/>
          <w:iCs/>
          <w:sz w:val="24"/>
          <w:szCs w:val="24"/>
          <w:lang w:val="vi-VN"/>
        </w:rPr>
        <w:t>c. Chế độ màn hình dọc</w:t>
      </w:r>
      <w:r w:rsidRPr="0028499D">
        <w:rPr>
          <w:sz w:val="24"/>
          <w:szCs w:val="24"/>
          <w:lang w:val="vi-VN"/>
        </w:rPr>
        <w:t>......................................</w:t>
      </w:r>
      <w:r w:rsidR="00AB529C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</w:t>
      </w:r>
      <w:r w:rsidR="00FA0C14">
        <w:rPr>
          <w:sz w:val="24"/>
          <w:szCs w:val="24"/>
          <w:lang w:val="vi-VN"/>
        </w:rPr>
        <w:t>...</w:t>
      </w:r>
      <w:r w:rsidRPr="0028499D">
        <w:rPr>
          <w:sz w:val="24"/>
          <w:szCs w:val="24"/>
          <w:lang w:val="vi-VN"/>
        </w:rPr>
        <w:t>22</w:t>
      </w:r>
    </w:p>
    <w:p w14:paraId="68812FC5" w14:textId="25FDE14B" w:rsidR="0028499D" w:rsidRPr="007925F2" w:rsidRDefault="0028499D" w:rsidP="0028499D">
      <w:pPr>
        <w:ind w:firstLine="105"/>
        <w:rPr>
          <w:i/>
          <w:iCs/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t xml:space="preserve">  Bảng chọn Màn </w:t>
      </w:r>
      <w:r w:rsidR="00FA0C14" w:rsidRPr="007925F2">
        <w:rPr>
          <w:i/>
          <w:iCs/>
          <w:sz w:val="24"/>
          <w:szCs w:val="24"/>
          <w:lang w:val="vi-VN"/>
        </w:rPr>
        <w:t>hình</w:t>
      </w:r>
    </w:p>
    <w:p w14:paraId="3F12752E" w14:textId="70FB2C10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a. Bảng chọn màn hình EICAS</w:t>
      </w:r>
      <w:r w:rsidRPr="0028499D">
        <w:rPr>
          <w:sz w:val="24"/>
          <w:szCs w:val="24"/>
          <w:lang w:val="vi-VN"/>
        </w:rPr>
        <w:t>............................</w:t>
      </w:r>
      <w:r w:rsidR="00AB529C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...........23</w:t>
      </w:r>
    </w:p>
    <w:p w14:paraId="42262CAB" w14:textId="79E6DD00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b. Bảng chọn màn hình PFD/ND</w:t>
      </w:r>
      <w:r w:rsidRPr="0028499D">
        <w:rPr>
          <w:sz w:val="24"/>
          <w:szCs w:val="24"/>
          <w:lang w:val="vi-VN"/>
        </w:rPr>
        <w:t>.......................</w:t>
      </w:r>
      <w:r w:rsidR="00AB529C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............23</w:t>
      </w:r>
    </w:p>
    <w:p w14:paraId="4D8C767C" w14:textId="73B68585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t xml:space="preserve">  Bàn phím nhập liệu đa năng</w:t>
      </w:r>
      <w:r w:rsidRPr="0028499D">
        <w:rPr>
          <w:sz w:val="24"/>
          <w:szCs w:val="24"/>
          <w:lang w:val="vi-VN"/>
        </w:rPr>
        <w:t>..........................</w:t>
      </w:r>
      <w:r w:rsidR="0025608D" w:rsidRPr="0025608D">
        <w:rPr>
          <w:sz w:val="24"/>
          <w:szCs w:val="24"/>
          <w:lang w:val="vi-VN"/>
        </w:rPr>
        <w:t xml:space="preserve"> </w:t>
      </w:r>
      <w:r w:rsidR="0025608D" w:rsidRPr="0028499D">
        <w:rPr>
          <w:sz w:val="24"/>
          <w:szCs w:val="24"/>
          <w:lang w:val="vi-VN"/>
        </w:rPr>
        <w:t>.....</w:t>
      </w:r>
      <w:r w:rsidR="0025608D">
        <w:rPr>
          <w:sz w:val="24"/>
          <w:szCs w:val="24"/>
          <w:lang w:val="vi-VN"/>
        </w:rPr>
        <w:t>..........</w:t>
      </w:r>
      <w:r w:rsidR="0025608D" w:rsidRPr="0028499D">
        <w:rPr>
          <w:sz w:val="24"/>
          <w:szCs w:val="24"/>
          <w:lang w:val="vi-VN"/>
        </w:rPr>
        <w:t>......</w:t>
      </w:r>
      <w:r w:rsidR="0025608D">
        <w:rPr>
          <w:sz w:val="24"/>
          <w:szCs w:val="24"/>
          <w:lang w:val="vi-VN"/>
        </w:rPr>
        <w:t>.</w:t>
      </w:r>
      <w:r w:rsidRPr="0028499D">
        <w:rPr>
          <w:sz w:val="24"/>
          <w:szCs w:val="24"/>
          <w:lang w:val="vi-VN"/>
        </w:rPr>
        <w:t>24</w:t>
      </w:r>
    </w:p>
    <w:p w14:paraId="20AA4F23" w14:textId="77777777" w:rsidR="0028499D" w:rsidRPr="007925F2" w:rsidRDefault="0028499D" w:rsidP="0028499D">
      <w:pPr>
        <w:ind w:firstLine="105"/>
        <w:rPr>
          <w:i/>
          <w:iCs/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t xml:space="preserve">  Các loại màn hình trong Main Panel</w:t>
      </w:r>
    </w:p>
    <w:p w14:paraId="40AAAE42" w14:textId="1789FB23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a. Màn hình kiểm soát động cơ và thông báo</w:t>
      </w:r>
      <w:r w:rsidRPr="0028499D">
        <w:rPr>
          <w:sz w:val="24"/>
          <w:szCs w:val="24"/>
          <w:lang w:val="vi-VN"/>
        </w:rPr>
        <w:t>........</w:t>
      </w:r>
      <w:r w:rsidR="00FF059C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.....25</w:t>
      </w:r>
    </w:p>
    <w:p w14:paraId="6EEBEAD2" w14:textId="01616B80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b. Màn hình kiểm soát nhiên liệu</w:t>
      </w:r>
      <w:r w:rsidRPr="0028499D">
        <w:rPr>
          <w:sz w:val="24"/>
          <w:szCs w:val="24"/>
          <w:lang w:val="vi-VN"/>
        </w:rPr>
        <w:t>.....................</w:t>
      </w:r>
      <w:r w:rsidR="00AB529C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............27</w:t>
      </w:r>
    </w:p>
    <w:p w14:paraId="6B9C7A1D" w14:textId="720BD626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c. Màn hình kiểm áp suất</w:t>
      </w:r>
      <w:r w:rsidRPr="0028499D">
        <w:rPr>
          <w:sz w:val="24"/>
          <w:szCs w:val="24"/>
          <w:lang w:val="vi-VN"/>
        </w:rPr>
        <w:t>....................................</w:t>
      </w:r>
      <w:r w:rsidR="00FA0C14">
        <w:rPr>
          <w:sz w:val="24"/>
          <w:szCs w:val="24"/>
          <w:lang w:val="vi-VN"/>
        </w:rPr>
        <w:t>...</w:t>
      </w:r>
      <w:r w:rsidRPr="0028499D">
        <w:rPr>
          <w:sz w:val="24"/>
          <w:szCs w:val="24"/>
          <w:lang w:val="vi-VN"/>
        </w:rPr>
        <w:t>..</w:t>
      </w:r>
      <w:r w:rsidR="00AB529C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....27</w:t>
      </w:r>
    </w:p>
    <w:p w14:paraId="6D05A63D" w14:textId="1B78534D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t xml:space="preserve">   d. Màn hình kiểm soát cửa</w:t>
      </w:r>
      <w:r w:rsidRPr="0028499D">
        <w:rPr>
          <w:sz w:val="24"/>
          <w:szCs w:val="24"/>
          <w:lang w:val="vi-VN"/>
        </w:rPr>
        <w:t>..................................</w:t>
      </w:r>
      <w:r w:rsidR="00FA0C14">
        <w:rPr>
          <w:sz w:val="24"/>
          <w:szCs w:val="24"/>
          <w:lang w:val="vi-VN"/>
        </w:rPr>
        <w:t>..</w:t>
      </w:r>
      <w:r w:rsidRPr="0028499D">
        <w:rPr>
          <w:sz w:val="24"/>
          <w:szCs w:val="24"/>
          <w:lang w:val="vi-VN"/>
        </w:rPr>
        <w:t>......</w:t>
      </w:r>
      <w:r w:rsidR="00AB529C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.28</w:t>
      </w:r>
    </w:p>
    <w:p w14:paraId="0CC76E2C" w14:textId="190035DA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t xml:space="preserve">   e. Màn hình kiểm soát càng đáp</w:t>
      </w:r>
      <w:r w:rsidRPr="0028499D">
        <w:rPr>
          <w:sz w:val="24"/>
          <w:szCs w:val="24"/>
          <w:lang w:val="vi-VN"/>
        </w:rPr>
        <w:t>......................</w:t>
      </w:r>
      <w:r w:rsidR="00AB529C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............28</w:t>
      </w:r>
    </w:p>
    <w:p w14:paraId="59DA32C6" w14:textId="34377287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f. Màn hình kiểm soát hệ thống điều khiển</w:t>
      </w:r>
      <w:r w:rsidRPr="0028499D">
        <w:rPr>
          <w:sz w:val="24"/>
          <w:szCs w:val="24"/>
          <w:lang w:val="vi-VN"/>
        </w:rPr>
        <w:t>......</w:t>
      </w:r>
      <w:r w:rsidR="00AB529C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...........29</w:t>
      </w:r>
    </w:p>
    <w:p w14:paraId="22DAB6E4" w14:textId="265DFC24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g. Màn hình kiểm soát động cơ</w:t>
      </w:r>
      <w:r w:rsidRPr="0028499D">
        <w:rPr>
          <w:sz w:val="24"/>
          <w:szCs w:val="24"/>
          <w:lang w:val="vi-VN"/>
        </w:rPr>
        <w:t>........................</w:t>
      </w:r>
      <w:r w:rsidR="00AB529C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...........30</w:t>
      </w:r>
    </w:p>
    <w:p w14:paraId="3BA6FDF4" w14:textId="7B367CF4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h. Màn hình trạng thái tổng quan</w:t>
      </w:r>
      <w:r w:rsidRPr="0028499D">
        <w:rPr>
          <w:sz w:val="24"/>
          <w:szCs w:val="24"/>
          <w:lang w:val="vi-VN"/>
        </w:rPr>
        <w:t>....................</w:t>
      </w:r>
      <w:r w:rsidR="00AB529C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............31</w:t>
      </w:r>
    </w:p>
    <w:p w14:paraId="10694B2A" w14:textId="6B16E872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i</w:t>
      </w:r>
      <w:r w:rsidRPr="007925F2">
        <w:rPr>
          <w:i/>
          <w:iCs/>
          <w:sz w:val="24"/>
          <w:szCs w:val="24"/>
          <w:lang w:val="vi-VN"/>
        </w:rPr>
        <w:t>. Màn hình kiểm tra trạng thái điện</w:t>
      </w:r>
      <w:r w:rsidRPr="0028499D">
        <w:rPr>
          <w:sz w:val="24"/>
          <w:szCs w:val="24"/>
          <w:lang w:val="vi-VN"/>
        </w:rPr>
        <w:t>..............</w:t>
      </w:r>
      <w:r w:rsidR="00AB529C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..............31</w:t>
      </w:r>
    </w:p>
    <w:p w14:paraId="327555B6" w14:textId="55D240D6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lastRenderedPageBreak/>
        <w:t xml:space="preserve">   j. Màn hình máy tính của máy bay (FMC/CDU)</w:t>
      </w:r>
      <w:r w:rsidRPr="0028499D">
        <w:rPr>
          <w:sz w:val="24"/>
          <w:szCs w:val="24"/>
          <w:lang w:val="vi-VN"/>
        </w:rPr>
        <w:t>.......</w:t>
      </w:r>
      <w:r w:rsidR="00566553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.....32</w:t>
      </w:r>
    </w:p>
    <w:p w14:paraId="5A65FD95" w14:textId="5E18D7B7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k. Màn hình danh sách kiểm tra (checklist)</w:t>
      </w:r>
      <w:r w:rsidRPr="0028499D">
        <w:rPr>
          <w:sz w:val="24"/>
          <w:szCs w:val="24"/>
          <w:lang w:val="vi-VN"/>
        </w:rPr>
        <w:t>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........33</w:t>
      </w:r>
    </w:p>
    <w:p w14:paraId="15BE2E80" w14:textId="1C468D3B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l. Màn hình trên (HUD)</w:t>
      </w:r>
      <w:r w:rsidRPr="0028499D">
        <w:rPr>
          <w:sz w:val="24"/>
          <w:szCs w:val="24"/>
          <w:lang w:val="vi-VN"/>
        </w:rPr>
        <w:t>......................................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</w:t>
      </w:r>
      <w:r w:rsidR="00081744">
        <w:rPr>
          <w:sz w:val="24"/>
          <w:szCs w:val="24"/>
          <w:lang w:val="vi-VN"/>
        </w:rPr>
        <w:t>....</w:t>
      </w:r>
      <w:r w:rsidRPr="0028499D">
        <w:rPr>
          <w:sz w:val="24"/>
          <w:szCs w:val="24"/>
          <w:lang w:val="vi-VN"/>
        </w:rPr>
        <w:t>...34</w:t>
      </w:r>
    </w:p>
    <w:p w14:paraId="3C0A9128" w14:textId="68938B52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b/>
          <w:bCs/>
          <w:color w:val="FF0000"/>
          <w:sz w:val="28"/>
          <w:szCs w:val="28"/>
          <w:lang w:val="vi-VN"/>
        </w:rPr>
        <w:t>III. AFTER AISLE STAND</w:t>
      </w:r>
      <w:r w:rsidRPr="0028499D">
        <w:rPr>
          <w:sz w:val="24"/>
          <w:szCs w:val="24"/>
          <w:lang w:val="vi-VN"/>
        </w:rPr>
        <w:t>........................................</w:t>
      </w:r>
      <w:r w:rsidR="00081744">
        <w:rPr>
          <w:sz w:val="24"/>
          <w:szCs w:val="24"/>
          <w:lang w:val="vi-VN"/>
        </w:rPr>
        <w:t>....</w:t>
      </w:r>
      <w:r w:rsidRPr="0028499D">
        <w:rPr>
          <w:sz w:val="24"/>
          <w:szCs w:val="24"/>
          <w:lang w:val="vi-VN"/>
        </w:rPr>
        <w:t>.......35</w:t>
      </w:r>
    </w:p>
    <w:p w14:paraId="7C6F8F42" w14:textId="77777777" w:rsidR="0028499D" w:rsidRPr="007925F2" w:rsidRDefault="0028499D" w:rsidP="0028499D">
      <w:pPr>
        <w:ind w:firstLine="105"/>
        <w:rPr>
          <w:i/>
          <w:iCs/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Transponder/TCAS</w:t>
      </w:r>
    </w:p>
    <w:p w14:paraId="5ED7CE1C" w14:textId="0759799A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t xml:space="preserve">   a. Bảng chọn Transponder/TCAS</w:t>
      </w:r>
      <w:r w:rsidRPr="0028499D">
        <w:rPr>
          <w:sz w:val="24"/>
          <w:szCs w:val="24"/>
          <w:lang w:val="vi-VN"/>
        </w:rPr>
        <w:t>......................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...........36</w:t>
      </w:r>
    </w:p>
    <w:p w14:paraId="180B012F" w14:textId="1B239A4B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b. Bảng thay đổi giá trị trong Transponder</w:t>
      </w:r>
      <w:r w:rsidRPr="0028499D">
        <w:rPr>
          <w:sz w:val="24"/>
          <w:szCs w:val="24"/>
          <w:lang w:val="vi-VN"/>
        </w:rPr>
        <w:t>.......</w:t>
      </w:r>
      <w:r w:rsidR="00566553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...........36</w:t>
      </w:r>
    </w:p>
    <w:p w14:paraId="793928F5" w14:textId="6830129C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 </w:t>
      </w:r>
      <w:r w:rsidRPr="007925F2">
        <w:rPr>
          <w:i/>
          <w:iCs/>
          <w:sz w:val="24"/>
          <w:szCs w:val="24"/>
          <w:lang w:val="vi-VN"/>
        </w:rPr>
        <w:t>c. Hiển thị Transponder trong ND</w:t>
      </w:r>
      <w:r w:rsidRPr="0028499D">
        <w:rPr>
          <w:sz w:val="24"/>
          <w:szCs w:val="24"/>
          <w:lang w:val="vi-VN"/>
        </w:rPr>
        <w:t>......................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..........37</w:t>
      </w:r>
    </w:p>
    <w:p w14:paraId="20E54ABF" w14:textId="1E757CDA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Bảng điều chỉnh chính</w:t>
      </w:r>
      <w:r w:rsidRPr="0028499D">
        <w:rPr>
          <w:sz w:val="24"/>
          <w:szCs w:val="24"/>
          <w:lang w:val="vi-VN"/>
        </w:rPr>
        <w:t>......................................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</w:t>
      </w:r>
      <w:r w:rsidR="00081744">
        <w:rPr>
          <w:sz w:val="24"/>
          <w:szCs w:val="24"/>
          <w:lang w:val="vi-VN"/>
        </w:rPr>
        <w:t>.....</w:t>
      </w:r>
      <w:r w:rsidRPr="0028499D">
        <w:rPr>
          <w:sz w:val="24"/>
          <w:szCs w:val="24"/>
          <w:lang w:val="vi-VN"/>
        </w:rPr>
        <w:t>.....38</w:t>
      </w:r>
    </w:p>
    <w:p w14:paraId="17715216" w14:textId="0449A2D6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Bảng điều khiển chữa cháy động cơ</w:t>
      </w:r>
      <w:r w:rsidRPr="0028499D">
        <w:rPr>
          <w:sz w:val="24"/>
          <w:szCs w:val="24"/>
          <w:lang w:val="vi-VN"/>
        </w:rPr>
        <w:t>.............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................39</w:t>
      </w:r>
    </w:p>
    <w:p w14:paraId="7166E184" w14:textId="35561BC7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t xml:space="preserve">  Bảng điều khiển hệ thống liên lạc</w:t>
      </w:r>
      <w:r w:rsidRPr="0028499D">
        <w:rPr>
          <w:sz w:val="24"/>
          <w:szCs w:val="24"/>
          <w:lang w:val="vi-VN"/>
        </w:rPr>
        <w:t>.................</w:t>
      </w:r>
      <w:r w:rsidR="00566553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</w:t>
      </w:r>
      <w:r w:rsidR="00081744">
        <w:rPr>
          <w:sz w:val="24"/>
          <w:szCs w:val="24"/>
          <w:lang w:val="vi-VN"/>
        </w:rPr>
        <w:t>.</w:t>
      </w:r>
      <w:r w:rsidRPr="0028499D">
        <w:rPr>
          <w:sz w:val="24"/>
          <w:szCs w:val="24"/>
          <w:lang w:val="vi-VN"/>
        </w:rPr>
        <w:t>...........40</w:t>
      </w:r>
    </w:p>
    <w:p w14:paraId="12E688C1" w14:textId="1D9D9563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Bảng điều khiển bánh lái đuôi</w:t>
      </w:r>
      <w:r w:rsidRPr="0028499D">
        <w:rPr>
          <w:sz w:val="24"/>
          <w:szCs w:val="24"/>
          <w:lang w:val="vi-VN"/>
        </w:rPr>
        <w:t>........................</w:t>
      </w:r>
      <w:r w:rsidR="00566553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</w:t>
      </w:r>
      <w:r w:rsidR="00081744">
        <w:rPr>
          <w:sz w:val="24"/>
          <w:szCs w:val="24"/>
          <w:lang w:val="vi-VN"/>
        </w:rPr>
        <w:t>.</w:t>
      </w:r>
      <w:r w:rsidRPr="0028499D">
        <w:rPr>
          <w:sz w:val="24"/>
          <w:szCs w:val="24"/>
          <w:lang w:val="vi-VN"/>
        </w:rPr>
        <w:t>.........41</w:t>
      </w:r>
    </w:p>
    <w:p w14:paraId="31191B12" w14:textId="0ADA46B8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b/>
          <w:bCs/>
          <w:color w:val="FF0000"/>
          <w:sz w:val="28"/>
          <w:szCs w:val="28"/>
          <w:lang w:val="vi-VN"/>
        </w:rPr>
        <w:t>IV. FDU/AFDS</w:t>
      </w:r>
      <w:r w:rsidRPr="0028499D">
        <w:rPr>
          <w:sz w:val="24"/>
          <w:szCs w:val="24"/>
          <w:lang w:val="vi-VN"/>
        </w:rPr>
        <w:t>.........................................</w:t>
      </w:r>
      <w:r w:rsidR="00081744">
        <w:rPr>
          <w:sz w:val="24"/>
          <w:szCs w:val="24"/>
          <w:lang w:val="vi-VN"/>
        </w:rPr>
        <w:t>.....</w:t>
      </w:r>
      <w:r w:rsidR="00566553">
        <w:rPr>
          <w:sz w:val="24"/>
          <w:szCs w:val="24"/>
          <w:lang w:val="vi-VN"/>
        </w:rPr>
        <w:t>...</w:t>
      </w:r>
      <w:r w:rsidR="00081744">
        <w:rPr>
          <w:sz w:val="24"/>
          <w:szCs w:val="24"/>
          <w:lang w:val="vi-VN"/>
        </w:rPr>
        <w:t>....</w:t>
      </w:r>
      <w:r w:rsidRPr="0028499D">
        <w:rPr>
          <w:sz w:val="24"/>
          <w:szCs w:val="24"/>
          <w:lang w:val="vi-VN"/>
        </w:rPr>
        <w:t>................42</w:t>
      </w:r>
    </w:p>
    <w:p w14:paraId="2B305BE7" w14:textId="610A01D1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Bảng điều khiển ga tự động</w:t>
      </w:r>
      <w:r w:rsidRPr="0028499D">
        <w:rPr>
          <w:sz w:val="24"/>
          <w:szCs w:val="24"/>
          <w:lang w:val="vi-VN"/>
        </w:rPr>
        <w:t>..........................</w:t>
      </w:r>
      <w:r w:rsidR="00566553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</w:t>
      </w:r>
      <w:r w:rsidR="00081744">
        <w:rPr>
          <w:sz w:val="24"/>
          <w:szCs w:val="24"/>
          <w:lang w:val="vi-VN"/>
        </w:rPr>
        <w:t>.</w:t>
      </w:r>
      <w:r w:rsidRPr="0028499D">
        <w:rPr>
          <w:sz w:val="24"/>
          <w:szCs w:val="24"/>
          <w:lang w:val="vi-VN"/>
        </w:rPr>
        <w:t>..............43</w:t>
      </w:r>
    </w:p>
    <w:p w14:paraId="79428900" w14:textId="0EBA1CB1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Bảng điều khiển vận tốc</w:t>
      </w:r>
      <w:r w:rsidRPr="0028499D">
        <w:rPr>
          <w:sz w:val="24"/>
          <w:szCs w:val="24"/>
          <w:lang w:val="vi-VN"/>
        </w:rPr>
        <w:t>........................</w:t>
      </w:r>
      <w:r w:rsidR="00081744">
        <w:rPr>
          <w:sz w:val="24"/>
          <w:szCs w:val="24"/>
          <w:lang w:val="vi-VN"/>
        </w:rPr>
        <w:t>....</w:t>
      </w:r>
      <w:r w:rsidRPr="0028499D">
        <w:rPr>
          <w:sz w:val="24"/>
          <w:szCs w:val="24"/>
          <w:lang w:val="vi-VN"/>
        </w:rPr>
        <w:t>....</w:t>
      </w:r>
      <w:r w:rsidR="00566553">
        <w:rPr>
          <w:sz w:val="24"/>
          <w:szCs w:val="24"/>
          <w:lang w:val="vi-VN"/>
        </w:rPr>
        <w:t>.......</w:t>
      </w:r>
      <w:r w:rsidRPr="0028499D">
        <w:rPr>
          <w:sz w:val="24"/>
          <w:szCs w:val="24"/>
          <w:lang w:val="vi-VN"/>
        </w:rPr>
        <w:t>................44</w:t>
      </w:r>
    </w:p>
    <w:p w14:paraId="088ECE46" w14:textId="4247E0F8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t xml:space="preserve">  Bảng điều khiển hướng tự động</w:t>
      </w:r>
      <w:r w:rsidRPr="0028499D">
        <w:rPr>
          <w:sz w:val="24"/>
          <w:szCs w:val="24"/>
          <w:lang w:val="vi-VN"/>
        </w:rPr>
        <w:t>.............................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......45</w:t>
      </w:r>
    </w:p>
    <w:p w14:paraId="698BFDE9" w14:textId="45FA523E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i/>
          <w:iCs/>
          <w:sz w:val="24"/>
          <w:szCs w:val="24"/>
          <w:lang w:val="vi-VN"/>
        </w:rPr>
        <w:t xml:space="preserve">  Bảng điều khiển phương hướng và độ nghiêng</w:t>
      </w:r>
      <w:r w:rsidRPr="0028499D">
        <w:rPr>
          <w:sz w:val="24"/>
          <w:szCs w:val="24"/>
          <w:lang w:val="vi-VN"/>
        </w:rPr>
        <w:t>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.....46</w:t>
      </w:r>
    </w:p>
    <w:p w14:paraId="3A98D379" w14:textId="18AECBA6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Bảng điều khiển tốc độ thay đổi độ cao</w:t>
      </w:r>
      <w:r w:rsidRPr="0028499D">
        <w:rPr>
          <w:sz w:val="24"/>
          <w:szCs w:val="24"/>
          <w:lang w:val="vi-VN"/>
        </w:rPr>
        <w:t>...............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........47</w:t>
      </w:r>
    </w:p>
    <w:p w14:paraId="13F59E27" w14:textId="06A2866E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Bảng điều khiển tự động hạ</w:t>
      </w:r>
      <w:r w:rsidRPr="0028499D">
        <w:rPr>
          <w:sz w:val="24"/>
          <w:szCs w:val="24"/>
          <w:lang w:val="vi-VN"/>
        </w:rPr>
        <w:t>................................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.........49</w:t>
      </w:r>
    </w:p>
    <w:p w14:paraId="50C105CC" w14:textId="6B768561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7925F2">
        <w:rPr>
          <w:b/>
          <w:bCs/>
          <w:color w:val="FF0000"/>
          <w:sz w:val="28"/>
          <w:szCs w:val="28"/>
          <w:lang w:val="vi-VN"/>
        </w:rPr>
        <w:t>V. Phụ lục</w:t>
      </w:r>
      <w:r w:rsidRPr="0028499D">
        <w:rPr>
          <w:sz w:val="24"/>
          <w:szCs w:val="24"/>
          <w:lang w:val="vi-VN"/>
        </w:rPr>
        <w:t>..........................................................</w:t>
      </w:r>
      <w:r w:rsidR="00566553">
        <w:rPr>
          <w:sz w:val="24"/>
          <w:szCs w:val="24"/>
          <w:lang w:val="vi-VN"/>
        </w:rPr>
        <w:t>.....</w:t>
      </w:r>
      <w:r w:rsidR="00F71683">
        <w:rPr>
          <w:sz w:val="24"/>
          <w:szCs w:val="24"/>
          <w:lang w:val="vi-VN"/>
        </w:rPr>
        <w:t>............</w:t>
      </w:r>
      <w:r w:rsidRPr="0028499D">
        <w:rPr>
          <w:sz w:val="24"/>
          <w:szCs w:val="24"/>
          <w:lang w:val="vi-VN"/>
        </w:rPr>
        <w:t>.50</w:t>
      </w:r>
    </w:p>
    <w:p w14:paraId="180855D4" w14:textId="6FAC1C9E" w:rsidR="0028499D" w:rsidRPr="0028499D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Chú giải</w:t>
      </w:r>
      <w:r w:rsidRPr="0028499D">
        <w:rPr>
          <w:sz w:val="24"/>
          <w:szCs w:val="24"/>
          <w:lang w:val="vi-VN"/>
        </w:rPr>
        <w:t>..........................................................</w:t>
      </w:r>
      <w:r w:rsidR="00F71683">
        <w:rPr>
          <w:sz w:val="24"/>
          <w:szCs w:val="24"/>
          <w:lang w:val="vi-VN"/>
        </w:rPr>
        <w:t>.....</w:t>
      </w:r>
      <w:r w:rsidR="00566553">
        <w:rPr>
          <w:sz w:val="24"/>
          <w:szCs w:val="24"/>
          <w:lang w:val="vi-VN"/>
        </w:rPr>
        <w:t>........</w:t>
      </w:r>
      <w:r w:rsidR="00F71683">
        <w:rPr>
          <w:sz w:val="24"/>
          <w:szCs w:val="24"/>
          <w:lang w:val="vi-VN"/>
        </w:rPr>
        <w:t>.........</w:t>
      </w:r>
      <w:r w:rsidRPr="0028499D">
        <w:rPr>
          <w:sz w:val="24"/>
          <w:szCs w:val="24"/>
          <w:lang w:val="vi-VN"/>
        </w:rPr>
        <w:t>.51</w:t>
      </w:r>
    </w:p>
    <w:p w14:paraId="5D18A91F" w14:textId="60AB0708" w:rsidR="00B52C4E" w:rsidRDefault="0028499D" w:rsidP="0028499D">
      <w:pPr>
        <w:ind w:firstLine="105"/>
        <w:rPr>
          <w:sz w:val="24"/>
          <w:szCs w:val="24"/>
          <w:lang w:val="vi-VN"/>
        </w:rPr>
      </w:pPr>
      <w:r w:rsidRPr="0028499D">
        <w:rPr>
          <w:sz w:val="24"/>
          <w:szCs w:val="24"/>
          <w:lang w:val="vi-VN"/>
        </w:rPr>
        <w:t xml:space="preserve">  </w:t>
      </w:r>
      <w:r w:rsidRPr="007925F2">
        <w:rPr>
          <w:i/>
          <w:iCs/>
          <w:sz w:val="24"/>
          <w:szCs w:val="24"/>
          <w:lang w:val="vi-VN"/>
        </w:rPr>
        <w:t>Tham khảo</w:t>
      </w:r>
      <w:r w:rsidRPr="0028499D">
        <w:rPr>
          <w:sz w:val="24"/>
          <w:szCs w:val="24"/>
          <w:lang w:val="vi-VN"/>
        </w:rPr>
        <w:t>.........................................................</w:t>
      </w:r>
      <w:r w:rsidR="00566553">
        <w:rPr>
          <w:sz w:val="24"/>
          <w:szCs w:val="24"/>
          <w:lang w:val="vi-VN"/>
        </w:rPr>
        <w:t>........</w:t>
      </w:r>
      <w:r w:rsidRPr="0028499D">
        <w:rPr>
          <w:sz w:val="24"/>
          <w:szCs w:val="24"/>
          <w:lang w:val="vi-VN"/>
        </w:rPr>
        <w:t>.</w:t>
      </w:r>
      <w:r w:rsidR="00F71683">
        <w:rPr>
          <w:sz w:val="24"/>
          <w:szCs w:val="24"/>
          <w:lang w:val="vi-VN"/>
        </w:rPr>
        <w:t>..........</w:t>
      </w:r>
      <w:r w:rsidRPr="0028499D">
        <w:rPr>
          <w:sz w:val="24"/>
          <w:szCs w:val="24"/>
          <w:lang w:val="vi-VN"/>
        </w:rPr>
        <w:t>52</w:t>
      </w:r>
    </w:p>
    <w:p w14:paraId="6FC60FD4" w14:textId="1C5A1E38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48461AE4" w14:textId="448280C8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5D935E55" w14:textId="7996CF5F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299E7051" w14:textId="3E479031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5A738D8D" w14:textId="1E0A4DB1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0C532F42" w14:textId="6E48B40A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762FE541" w14:textId="267AF81C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568D09A3" w14:textId="7BB78648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4AA770B7" w14:textId="149C005D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3FC6A822" w14:textId="432CEA9B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355A941E" w14:textId="77777777" w:rsidR="00DF4E60" w:rsidRDefault="00DF4E60" w:rsidP="000A0BA5">
      <w:pPr>
        <w:ind w:firstLine="105"/>
        <w:rPr>
          <w:sz w:val="24"/>
          <w:szCs w:val="24"/>
          <w:lang w:val="vi-VN"/>
        </w:rPr>
      </w:pPr>
    </w:p>
    <w:p w14:paraId="2D311660" w14:textId="4F342117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1DE63C62" w14:textId="24A74AF4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40F333D4" w14:textId="4D1826E7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3299526C" w14:textId="3EFBBF4B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5AE673B7" w14:textId="55F21AA8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43F57D71" w14:textId="3BDA2CCC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3BF5524B" w14:textId="4D62EC53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67110743" w14:textId="135090C0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0687C320" w14:textId="7AB3F181" w:rsidR="00B52C4E" w:rsidRDefault="00B52C4E" w:rsidP="00B52C4E">
      <w:pPr>
        <w:rPr>
          <w:sz w:val="24"/>
          <w:szCs w:val="24"/>
          <w:lang w:val="vi-VN"/>
        </w:rPr>
      </w:pPr>
    </w:p>
    <w:p w14:paraId="6444E775" w14:textId="77777777" w:rsidR="00B52C4E" w:rsidRDefault="00B52C4E" w:rsidP="00B52C4E">
      <w:pPr>
        <w:rPr>
          <w:sz w:val="24"/>
          <w:szCs w:val="24"/>
          <w:lang w:val="vi-VN"/>
        </w:rPr>
      </w:pPr>
    </w:p>
    <w:p w14:paraId="6122BD22" w14:textId="0CBEB412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7F2E6330" w14:textId="70433BEB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5E5EABF7" w14:textId="70F81DD6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799D8549" w14:textId="338C1DB2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215C150D" w14:textId="77777777" w:rsidR="00B52C4E" w:rsidRDefault="00B52C4E" w:rsidP="000A0BA5">
      <w:pPr>
        <w:ind w:firstLine="105"/>
        <w:rPr>
          <w:sz w:val="24"/>
          <w:szCs w:val="24"/>
          <w:lang w:val="vi-VN"/>
        </w:rPr>
      </w:pPr>
    </w:p>
    <w:p w14:paraId="135638DE" w14:textId="5FD45810" w:rsidR="00B52C4E" w:rsidRPr="00352AF4" w:rsidRDefault="00B52C4E" w:rsidP="00B52C4E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  <w:r>
        <w:rPr>
          <w:b/>
          <w:bCs/>
          <w:color w:val="FF0000"/>
          <w:sz w:val="48"/>
          <w:szCs w:val="48"/>
          <w:lang w:val="vi-VN"/>
        </w:rPr>
        <w:t>TỔNG QUAN</w:t>
      </w:r>
    </w:p>
    <w:p w14:paraId="03A315C2" w14:textId="77777777" w:rsidR="00B52C4E" w:rsidRPr="000A0BA5" w:rsidRDefault="00B52C4E" w:rsidP="000A0BA5">
      <w:pPr>
        <w:ind w:firstLine="105"/>
        <w:rPr>
          <w:sz w:val="24"/>
          <w:szCs w:val="24"/>
          <w:lang w:val="vi-VN"/>
        </w:rPr>
      </w:pPr>
    </w:p>
    <w:p w14:paraId="1D93B804" w14:textId="77777777" w:rsidR="000A0BA5" w:rsidRPr="000A0BA5" w:rsidRDefault="000A0BA5" w:rsidP="000A0BA5">
      <w:pPr>
        <w:ind w:firstLine="105"/>
        <w:rPr>
          <w:sz w:val="24"/>
          <w:szCs w:val="24"/>
          <w:lang w:val="vi-VN"/>
        </w:rPr>
      </w:pPr>
    </w:p>
    <w:p w14:paraId="39DA23C8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6647C93A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6A886C09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EB7F368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49F81EC8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6E1480D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05802B49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9147C8F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465C2992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BEA04D9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49B2ECAC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3D7ECEFD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1DF2EF45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0F3257E5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5948BCF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34B92DEC" w14:textId="133C2240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1748B128" w14:textId="66DF8954" w:rsidR="008B44C4" w:rsidRPr="00A15C86" w:rsidRDefault="008B44C4" w:rsidP="008B44C4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Hệ thống điều khiển bay</w:t>
      </w:r>
    </w:p>
    <w:p w14:paraId="41632A75" w14:textId="77777777" w:rsidR="0042731F" w:rsidRDefault="00E46DD7" w:rsidP="0042731F">
      <w:pPr>
        <w:keepNext/>
        <w:jc w:val="center"/>
      </w:pPr>
      <w:r w:rsidRPr="00E46DD7">
        <w:rPr>
          <w:b/>
          <w:bCs/>
          <w:noProof/>
          <w:color w:val="FF0000"/>
          <w:sz w:val="20"/>
          <w:szCs w:val="20"/>
          <w:lang w:val="vi-VN"/>
        </w:rPr>
        <w:drawing>
          <wp:inline distT="0" distB="0" distL="0" distR="0" wp14:anchorId="3492ABA4" wp14:editId="7707D963">
            <wp:extent cx="4413738" cy="2665552"/>
            <wp:effectExtent l="0" t="0" r="635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56" t="3807" r="2078"/>
                    <a:stretch/>
                  </pic:blipFill>
                  <pic:spPr bwMode="auto">
                    <a:xfrm>
                      <a:off x="0" y="0"/>
                      <a:ext cx="4415539" cy="266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ABB0F" w14:textId="539C600F" w:rsidR="00B52C4E" w:rsidRDefault="0042731F" w:rsidP="0042731F">
      <w:pPr>
        <w:pStyle w:val="Caption"/>
        <w:jc w:val="center"/>
        <w:rPr>
          <w:b/>
          <w:bCs/>
          <w:color w:val="FF0000"/>
          <w:sz w:val="20"/>
          <w:szCs w:val="20"/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>
        <w:rPr>
          <w:noProof/>
        </w:rPr>
        <w:t>1</w:t>
      </w:r>
      <w:r w:rsidR="003B106A">
        <w:rPr>
          <w:noProof/>
        </w:rPr>
        <w:fldChar w:fldCharType="end"/>
      </w:r>
      <w:r>
        <w:rPr>
          <w:lang w:val="vi-VN"/>
        </w:rPr>
        <w:t>: Hệ thống điều khiển bay</w:t>
      </w:r>
    </w:p>
    <w:p w14:paraId="3BB8A34F" w14:textId="04AFC3DE" w:rsidR="00E46DD7" w:rsidRPr="00E46DD7" w:rsidRDefault="00E46DD7" w:rsidP="00E46DD7">
      <w:pPr>
        <w:rPr>
          <w:sz w:val="24"/>
          <w:szCs w:val="24"/>
          <w:lang w:val="vi-VN"/>
        </w:rPr>
      </w:pPr>
      <w:r w:rsidRPr="00E46DD7">
        <w:rPr>
          <w:sz w:val="24"/>
          <w:szCs w:val="24"/>
          <w:lang w:val="vi-VN"/>
        </w:rPr>
        <w:t>1.</w:t>
      </w:r>
      <w:r>
        <w:rPr>
          <w:sz w:val="24"/>
          <w:szCs w:val="24"/>
          <w:lang w:val="vi-VN"/>
        </w:rPr>
        <w:t xml:space="preserve">  Ailerons</w:t>
      </w:r>
    </w:p>
    <w:p w14:paraId="14EEA5FA" w14:textId="14EC9BDD" w:rsidR="00E46DD7" w:rsidRDefault="00E46DD7" w:rsidP="00E46DD7">
      <w:pPr>
        <w:rPr>
          <w:sz w:val="24"/>
          <w:szCs w:val="24"/>
          <w:lang w:val="vi-VN"/>
        </w:rPr>
      </w:pPr>
      <w:r w:rsidRPr="0005374A">
        <w:rPr>
          <w:sz w:val="24"/>
          <w:szCs w:val="24"/>
          <w:lang w:val="vi-VN"/>
        </w:rPr>
        <w:t xml:space="preserve">2.  </w:t>
      </w:r>
      <w:r w:rsidRPr="00394775">
        <w:rPr>
          <w:sz w:val="24"/>
          <w:szCs w:val="24"/>
          <w:lang w:val="vi-VN"/>
        </w:rPr>
        <w:t>Flaperons</w:t>
      </w:r>
    </w:p>
    <w:p w14:paraId="46BCAEF9" w14:textId="4C23D59B" w:rsidR="00394775" w:rsidRDefault="00394775" w:rsidP="00E46DD7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3. Elevators</w:t>
      </w:r>
    </w:p>
    <w:p w14:paraId="795DE66A" w14:textId="75C55107" w:rsidR="00394775" w:rsidRDefault="00394775" w:rsidP="00E46DD7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4. Rudder</w:t>
      </w:r>
    </w:p>
    <w:p w14:paraId="17EAEFF7" w14:textId="2E7B78F3" w:rsidR="00394775" w:rsidRDefault="00394775" w:rsidP="00E46DD7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5. Spoilers</w:t>
      </w:r>
    </w:p>
    <w:p w14:paraId="4652E1C4" w14:textId="45183E75" w:rsidR="006479C6" w:rsidRDefault="005240BD" w:rsidP="00E46DD7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6 &amp; 7. </w:t>
      </w:r>
      <w:r w:rsidRPr="0005374A">
        <w:rPr>
          <w:sz w:val="24"/>
          <w:szCs w:val="24"/>
          <w:lang w:val="vi-VN"/>
        </w:rPr>
        <w:t>High Lift Control System</w:t>
      </w:r>
    </w:p>
    <w:p w14:paraId="6EAF22AC" w14:textId="1302BE1B" w:rsidR="006479C6" w:rsidRPr="006479C6" w:rsidRDefault="007350B0" w:rsidP="00E46DD7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8. </w:t>
      </w:r>
      <w:r w:rsidRPr="0005374A">
        <w:rPr>
          <w:sz w:val="24"/>
          <w:szCs w:val="24"/>
          <w:lang w:val="vi-VN"/>
        </w:rPr>
        <w:t>Horizontal Stabilizer Trim</w:t>
      </w:r>
    </w:p>
    <w:p w14:paraId="6F3811BB" w14:textId="77777777" w:rsidR="00E46DD7" w:rsidRPr="00E46DD7" w:rsidRDefault="00E46DD7" w:rsidP="00E46DD7">
      <w:pPr>
        <w:rPr>
          <w:lang w:val="vi-VN"/>
        </w:rPr>
      </w:pPr>
    </w:p>
    <w:p w14:paraId="30FA7855" w14:textId="13E71FA9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49B47921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9378664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3D15195D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1F288160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183F3E5A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52611073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34E4DCAC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5546261A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03DFC440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38CE17D5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09B81224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13BC02C8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18857FC9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3C66CC18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05B414D1" w14:textId="0FA40C0A" w:rsidR="0042731F" w:rsidRDefault="0042731F" w:rsidP="0042731F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Vị trí các bảng điều khiển</w:t>
      </w:r>
    </w:p>
    <w:p w14:paraId="4BF93134" w14:textId="77777777" w:rsidR="0042731F" w:rsidRDefault="0042731F" w:rsidP="0042731F">
      <w:pPr>
        <w:keepNext/>
        <w:jc w:val="center"/>
      </w:pPr>
      <w:r>
        <w:rPr>
          <w:noProof/>
        </w:rPr>
        <w:drawing>
          <wp:inline distT="0" distB="0" distL="0" distR="0" wp14:anchorId="0253A3DC" wp14:editId="3F3F5154">
            <wp:extent cx="4438056" cy="4700337"/>
            <wp:effectExtent l="0" t="0" r="635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35" b="874"/>
                    <a:stretch/>
                  </pic:blipFill>
                  <pic:spPr bwMode="auto">
                    <a:xfrm>
                      <a:off x="0" y="0"/>
                      <a:ext cx="4439960" cy="470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06BEC" w14:textId="68792E19" w:rsidR="0042731F" w:rsidRPr="00A15C86" w:rsidRDefault="0042731F" w:rsidP="0042731F">
      <w:pPr>
        <w:pStyle w:val="Caption"/>
        <w:jc w:val="center"/>
        <w:rPr>
          <w:b/>
          <w:bCs/>
          <w:color w:val="FF0000"/>
          <w:sz w:val="32"/>
          <w:szCs w:val="32"/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>
        <w:rPr>
          <w:noProof/>
        </w:rPr>
        <w:t>2</w:t>
      </w:r>
      <w:r w:rsidR="003B106A">
        <w:rPr>
          <w:noProof/>
        </w:rPr>
        <w:fldChar w:fldCharType="end"/>
      </w:r>
      <w:r>
        <w:rPr>
          <w:lang w:val="vi-VN"/>
        </w:rPr>
        <w:t>:Vị trí các bảng điều khiển trong Boeing 787</w:t>
      </w:r>
    </w:p>
    <w:p w14:paraId="67CF84CE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2F9D76C1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57A0ED3A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16DFD024" w14:textId="77777777" w:rsidR="00D4651E" w:rsidRDefault="00D4651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24B65483" w14:textId="01D4EF53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60EDEC70" w14:textId="229461C1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3176E428" w14:textId="391BB177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6740163" w14:textId="5B662707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8F41F51" w14:textId="48625638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F927C7B" w14:textId="31BE683B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0B1687C" w14:textId="61026112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3352CB7A" w14:textId="0A54DC4B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493DBF8" w14:textId="676AB82C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04284C3A" w14:textId="1900F130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5431870B" w14:textId="0B168B37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AE764C4" w14:textId="1A119E5A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30F4B2F2" w14:textId="3681B5FF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292FC770" w14:textId="2902D853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6D31AA50" w14:textId="255FA7D0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61B5AE01" w14:textId="11E1353B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07C3DC3F" w14:textId="77777777" w:rsidR="00B52C4E" w:rsidRDefault="00B52C4E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53513EDB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6C87A67D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5DF046A6" w14:textId="77777777" w:rsidR="00AC1E0B" w:rsidRDefault="00AC1E0B" w:rsidP="00A15C86">
      <w:pPr>
        <w:rPr>
          <w:b/>
          <w:bCs/>
          <w:color w:val="FF0000"/>
          <w:sz w:val="20"/>
          <w:szCs w:val="20"/>
          <w:lang w:val="vi-VN"/>
        </w:rPr>
      </w:pPr>
    </w:p>
    <w:p w14:paraId="726AA6A6" w14:textId="00881316" w:rsidR="009C4672" w:rsidRDefault="009C4672" w:rsidP="007641B4">
      <w:pPr>
        <w:rPr>
          <w:b/>
          <w:bCs/>
          <w:color w:val="FF0000"/>
          <w:sz w:val="32"/>
          <w:szCs w:val="32"/>
          <w:lang w:val="vi-VN"/>
        </w:rPr>
      </w:pPr>
    </w:p>
    <w:p w14:paraId="7F50F24E" w14:textId="5F6C86D5" w:rsidR="009C4672" w:rsidRDefault="009C4672" w:rsidP="009C4672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617D7F5B" w14:textId="268BA811" w:rsidR="009C4672" w:rsidRDefault="009C4672" w:rsidP="009C4672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56BB5E21" w14:textId="6D16FC8A" w:rsidR="009C4672" w:rsidRDefault="009C4672" w:rsidP="009C4672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0CB777B2" w14:textId="5796C182" w:rsidR="00962B53" w:rsidRDefault="00962B53" w:rsidP="009C4672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4D8A8CBD" w14:textId="574619CE" w:rsidR="00B52C4E" w:rsidRDefault="00B52C4E" w:rsidP="009C4672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3758EA4C" w14:textId="6921461D" w:rsidR="00B52C4E" w:rsidRDefault="00B52C4E" w:rsidP="009C4672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1A736925" w14:textId="77777777" w:rsidR="00B52C4E" w:rsidRDefault="00B52C4E" w:rsidP="009C4672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6280FF81" w14:textId="77777777" w:rsidR="009C4672" w:rsidRPr="00352AF4" w:rsidRDefault="009C4672" w:rsidP="009C4672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  <w:r w:rsidRPr="00352AF4">
        <w:rPr>
          <w:b/>
          <w:bCs/>
          <w:color w:val="FF0000"/>
          <w:sz w:val="48"/>
          <w:szCs w:val="48"/>
          <w:lang w:val="vi-VN"/>
        </w:rPr>
        <w:t>I.</w:t>
      </w:r>
    </w:p>
    <w:p w14:paraId="25E33132" w14:textId="140D6FA6" w:rsidR="009C4672" w:rsidRPr="00352AF4" w:rsidRDefault="009C4672" w:rsidP="009C4672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  <w:r w:rsidRPr="00352AF4">
        <w:rPr>
          <w:b/>
          <w:bCs/>
          <w:color w:val="FF0000"/>
          <w:sz w:val="48"/>
          <w:szCs w:val="48"/>
          <w:lang w:val="vi-VN"/>
        </w:rPr>
        <w:t xml:space="preserve">OVERHEAD PANEL </w:t>
      </w:r>
      <w:r w:rsidRPr="009C4672">
        <w:rPr>
          <w:b/>
          <w:bCs/>
          <w:color w:val="FF0000"/>
          <w:sz w:val="48"/>
          <w:szCs w:val="48"/>
          <w:lang w:val="vi-VN"/>
        </w:rPr>
        <w:t>(Bảng điều khiển trên)</w:t>
      </w:r>
    </w:p>
    <w:p w14:paraId="6C0CBB47" w14:textId="77777777" w:rsidR="009C4672" w:rsidRDefault="009C46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36736D86" w14:textId="77777777" w:rsidR="009C4672" w:rsidRDefault="009C46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2498EA16" w14:textId="77777777" w:rsidR="009C4672" w:rsidRDefault="009C46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07F5FA9F" w14:textId="77777777" w:rsidR="009C4672" w:rsidRDefault="009C46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4309EB7B" w14:textId="77777777" w:rsidR="009C4672" w:rsidRDefault="009C46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61BC27C7" w14:textId="77777777" w:rsidR="009C4672" w:rsidRDefault="009C46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1290CC20" w14:textId="77777777" w:rsidR="009C4672" w:rsidRDefault="009C46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35F9D87B" w14:textId="63E0B498" w:rsidR="009C4672" w:rsidRPr="00352AF4" w:rsidRDefault="009C4672" w:rsidP="009C4672">
      <w:pPr>
        <w:rPr>
          <w:b/>
          <w:bCs/>
          <w:color w:val="FF0000"/>
          <w:sz w:val="32"/>
          <w:szCs w:val="32"/>
          <w:lang w:val="vi-VN"/>
        </w:rPr>
      </w:pPr>
    </w:p>
    <w:p w14:paraId="19351651" w14:textId="77777777" w:rsidR="009C4672" w:rsidRDefault="009C46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0CBC875D" w14:textId="77777777" w:rsidR="009C4672" w:rsidRDefault="009C4672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19D81F79" w14:textId="77777777" w:rsidR="00B52C4E" w:rsidRDefault="00B52C4E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53E6557C" w14:textId="78EAAEB4" w:rsidR="000C3AC5" w:rsidRPr="00A15C86" w:rsidRDefault="005B5334" w:rsidP="00A15C86">
      <w:pPr>
        <w:rPr>
          <w:b/>
          <w:bCs/>
          <w:color w:val="FF0000"/>
          <w:sz w:val="32"/>
          <w:szCs w:val="32"/>
          <w:lang w:val="vi-VN"/>
        </w:rPr>
      </w:pPr>
      <w:r w:rsidRPr="00A15C86">
        <w:rPr>
          <w:b/>
          <w:bCs/>
          <w:color w:val="FF0000"/>
          <w:sz w:val="32"/>
          <w:szCs w:val="32"/>
          <w:lang w:val="vi-VN"/>
        </w:rPr>
        <w:lastRenderedPageBreak/>
        <w:t>Đèn hiệu</w:t>
      </w:r>
    </w:p>
    <w:p w14:paraId="3F491554" w14:textId="77777777" w:rsidR="00912740" w:rsidRDefault="00237799" w:rsidP="00912740">
      <w:pPr>
        <w:keepNext/>
        <w:ind w:left="360"/>
        <w:jc w:val="center"/>
      </w:pPr>
      <w:r w:rsidRPr="00237799">
        <w:rPr>
          <w:noProof/>
          <w:lang w:val="vi-VN"/>
        </w:rPr>
        <w:drawing>
          <wp:inline distT="0" distB="0" distL="0" distR="0" wp14:anchorId="5CE7D8FD" wp14:editId="57F8344C">
            <wp:extent cx="3450384" cy="327627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" b="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384" cy="32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F8299" w14:textId="7D8CF8EF" w:rsidR="00237799" w:rsidRPr="00912740" w:rsidRDefault="00912740" w:rsidP="00912740">
      <w:pPr>
        <w:pStyle w:val="Caption"/>
        <w:jc w:val="center"/>
        <w:rPr>
          <w:color w:val="auto"/>
          <w:sz w:val="22"/>
          <w:szCs w:val="22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</w:t>
      </w:r>
      <w:r w:rsidR="003B106A">
        <w:rPr>
          <w:noProof/>
        </w:rPr>
        <w:fldChar w:fldCharType="end"/>
      </w:r>
      <w:r>
        <w:rPr>
          <w:lang w:val="vi-VN"/>
        </w:rPr>
        <w:t>: Vị trí các đèn trên máy bay</w:t>
      </w:r>
    </w:p>
    <w:p w14:paraId="646CFBBE" w14:textId="63AE7E2D" w:rsidR="00B85917" w:rsidRPr="00237799" w:rsidRDefault="00237799" w:rsidP="00B17B74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1.</w:t>
      </w:r>
      <w:r w:rsidR="00077A3E">
        <w:rPr>
          <w:sz w:val="24"/>
          <w:szCs w:val="24"/>
          <w:lang w:val="vi-VN"/>
        </w:rPr>
        <w:t xml:space="preserve">      </w:t>
      </w:r>
      <w:r w:rsidR="00B85917" w:rsidRPr="00237799">
        <w:rPr>
          <w:sz w:val="24"/>
          <w:szCs w:val="24"/>
          <w:lang w:val="vi-VN"/>
        </w:rPr>
        <w:t xml:space="preserve">Đèn </w:t>
      </w:r>
      <w:r w:rsidR="00025E81">
        <w:rPr>
          <w:sz w:val="24"/>
          <w:szCs w:val="24"/>
          <w:lang w:val="vi-VN"/>
        </w:rPr>
        <w:t>B</w:t>
      </w:r>
      <w:r w:rsidR="00A56D79">
        <w:rPr>
          <w:sz w:val="24"/>
          <w:szCs w:val="24"/>
          <w:lang w:val="vi-VN"/>
        </w:rPr>
        <w:t>eacon</w:t>
      </w:r>
      <w:r w:rsidR="00B85917" w:rsidRPr="00237799">
        <w:rPr>
          <w:sz w:val="24"/>
          <w:szCs w:val="24"/>
          <w:lang w:val="vi-VN"/>
        </w:rPr>
        <w:t xml:space="preserve">: </w:t>
      </w:r>
      <w:r w:rsidR="00AB63E0">
        <w:rPr>
          <w:sz w:val="24"/>
          <w:szCs w:val="24"/>
          <w:lang w:val="vi-VN"/>
        </w:rPr>
        <w:t>T</w:t>
      </w:r>
      <w:r w:rsidR="00B85917" w:rsidRPr="00237799">
        <w:rPr>
          <w:sz w:val="24"/>
          <w:szCs w:val="24"/>
          <w:lang w:val="vi-VN"/>
        </w:rPr>
        <w:t>hông báo với mặt đất về việc chuẩn bị khởi động động cơ</w:t>
      </w:r>
    </w:p>
    <w:p w14:paraId="38181F54" w14:textId="1ED6B091" w:rsidR="00B85917" w:rsidRPr="00237799" w:rsidRDefault="00846B00" w:rsidP="00B17B74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2</w:t>
      </w:r>
      <w:r w:rsidR="00237799">
        <w:rPr>
          <w:sz w:val="24"/>
          <w:szCs w:val="24"/>
          <w:lang w:val="vi-VN"/>
        </w:rPr>
        <w:t xml:space="preserve">.     </w:t>
      </w:r>
      <w:r w:rsidR="00912740">
        <w:rPr>
          <w:sz w:val="24"/>
          <w:szCs w:val="24"/>
          <w:lang w:val="vi-VN"/>
        </w:rPr>
        <w:t xml:space="preserve"> </w:t>
      </w:r>
      <w:r w:rsidR="00B85917" w:rsidRPr="00237799">
        <w:rPr>
          <w:sz w:val="24"/>
          <w:szCs w:val="24"/>
          <w:lang w:val="vi-VN"/>
        </w:rPr>
        <w:t xml:space="preserve">Đèn </w:t>
      </w:r>
      <w:r w:rsidR="00025E81">
        <w:rPr>
          <w:sz w:val="24"/>
          <w:szCs w:val="24"/>
          <w:lang w:val="vi-VN"/>
        </w:rPr>
        <w:t>S</w:t>
      </w:r>
      <w:r w:rsidR="00A56D79">
        <w:rPr>
          <w:sz w:val="24"/>
          <w:szCs w:val="24"/>
          <w:lang w:val="vi-VN"/>
        </w:rPr>
        <w:t>trobe</w:t>
      </w:r>
      <w:r w:rsidR="00B85917" w:rsidRPr="00237799">
        <w:rPr>
          <w:sz w:val="24"/>
          <w:szCs w:val="24"/>
          <w:lang w:val="vi-VN"/>
        </w:rPr>
        <w:t xml:space="preserve">: </w:t>
      </w:r>
      <w:r w:rsidR="00AB63E0">
        <w:rPr>
          <w:sz w:val="24"/>
          <w:szCs w:val="24"/>
          <w:lang w:val="vi-VN"/>
        </w:rPr>
        <w:t>T</w:t>
      </w:r>
      <w:r w:rsidR="00B85917" w:rsidRPr="00237799">
        <w:rPr>
          <w:sz w:val="24"/>
          <w:szCs w:val="24"/>
          <w:lang w:val="vi-VN"/>
        </w:rPr>
        <w:t>hông báo về việc sẽ tiến vào đường băng để cất/hạ cánh</w:t>
      </w:r>
    </w:p>
    <w:p w14:paraId="24C3630F" w14:textId="62301552" w:rsidR="00B85917" w:rsidRPr="00237799" w:rsidRDefault="00191C4E" w:rsidP="00B17B74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3</w:t>
      </w:r>
      <w:r w:rsidR="00237799">
        <w:rPr>
          <w:sz w:val="24"/>
          <w:szCs w:val="24"/>
          <w:lang w:val="vi-VN"/>
        </w:rPr>
        <w:t>.</w:t>
      </w:r>
      <w:r w:rsidR="00077A3E">
        <w:rPr>
          <w:sz w:val="24"/>
          <w:szCs w:val="24"/>
          <w:lang w:val="vi-VN"/>
        </w:rPr>
        <w:t xml:space="preserve">      </w:t>
      </w:r>
      <w:r w:rsidR="00B85917" w:rsidRPr="00237799">
        <w:rPr>
          <w:sz w:val="24"/>
          <w:szCs w:val="24"/>
          <w:lang w:val="vi-VN"/>
        </w:rPr>
        <w:t xml:space="preserve">Đèn </w:t>
      </w:r>
      <w:r w:rsidR="00025E81">
        <w:rPr>
          <w:sz w:val="24"/>
          <w:szCs w:val="24"/>
          <w:lang w:val="vi-VN"/>
        </w:rPr>
        <w:t>N</w:t>
      </w:r>
      <w:r w:rsidR="00A56D79">
        <w:rPr>
          <w:sz w:val="24"/>
          <w:szCs w:val="24"/>
          <w:lang w:val="vi-VN"/>
        </w:rPr>
        <w:t>avigation</w:t>
      </w:r>
      <w:r w:rsidR="00B85917" w:rsidRPr="00237799">
        <w:rPr>
          <w:sz w:val="24"/>
          <w:szCs w:val="24"/>
          <w:lang w:val="vi-VN"/>
        </w:rPr>
        <w:t xml:space="preserve">: </w:t>
      </w:r>
      <w:r w:rsidR="00AB63E0">
        <w:rPr>
          <w:sz w:val="24"/>
          <w:szCs w:val="24"/>
          <w:lang w:val="vi-VN"/>
        </w:rPr>
        <w:t>G</w:t>
      </w:r>
      <w:r w:rsidR="00B85917" w:rsidRPr="00237799">
        <w:rPr>
          <w:sz w:val="24"/>
          <w:szCs w:val="24"/>
          <w:lang w:val="vi-VN"/>
        </w:rPr>
        <w:t>iúp ATC cùng những máy bay khác định vị</w:t>
      </w:r>
      <w:r w:rsidR="00A55D8C">
        <w:rPr>
          <w:sz w:val="24"/>
          <w:szCs w:val="24"/>
          <w:lang w:val="vi-VN"/>
        </w:rPr>
        <w:t xml:space="preserve"> máy bay</w:t>
      </w:r>
      <w:r w:rsidR="00B85917" w:rsidRPr="00237799">
        <w:rPr>
          <w:sz w:val="24"/>
          <w:szCs w:val="24"/>
          <w:lang w:val="vi-VN"/>
        </w:rPr>
        <w:t xml:space="preserve"> trong không gian</w:t>
      </w:r>
    </w:p>
    <w:p w14:paraId="763A4D37" w14:textId="60C1883B" w:rsidR="00B85917" w:rsidRPr="00237799" w:rsidRDefault="00660B1E" w:rsidP="00B17B74">
      <w:pPr>
        <w:rPr>
          <w:sz w:val="24"/>
          <w:szCs w:val="24"/>
          <w:lang w:val="vi-VN"/>
        </w:rPr>
      </w:pPr>
      <w:r w:rsidRPr="00077A3E">
        <w:rPr>
          <w:sz w:val="24"/>
          <w:szCs w:val="24"/>
          <w:lang w:val="vi-VN"/>
        </w:rPr>
        <w:t>4</w:t>
      </w:r>
      <w:r w:rsidR="00237799">
        <w:rPr>
          <w:sz w:val="24"/>
          <w:szCs w:val="24"/>
          <w:lang w:val="vi-VN"/>
        </w:rPr>
        <w:t>.</w:t>
      </w:r>
      <w:r w:rsidR="00077A3E">
        <w:rPr>
          <w:sz w:val="24"/>
          <w:szCs w:val="24"/>
          <w:lang w:val="vi-VN"/>
        </w:rPr>
        <w:t xml:space="preserve">      </w:t>
      </w:r>
      <w:r w:rsidR="00B85917" w:rsidRPr="00237799">
        <w:rPr>
          <w:sz w:val="24"/>
          <w:szCs w:val="24"/>
          <w:lang w:val="vi-VN"/>
        </w:rPr>
        <w:t xml:space="preserve">Đèn logo: </w:t>
      </w:r>
      <w:r w:rsidR="00AB63E0">
        <w:rPr>
          <w:sz w:val="24"/>
          <w:szCs w:val="24"/>
          <w:lang w:val="vi-VN"/>
        </w:rPr>
        <w:t>H</w:t>
      </w:r>
      <w:r w:rsidR="00B85917" w:rsidRPr="00237799">
        <w:rPr>
          <w:sz w:val="24"/>
          <w:szCs w:val="24"/>
          <w:lang w:val="vi-VN"/>
        </w:rPr>
        <w:t>iển thị với ATC về chiếc máy bay đó thuộc hãng nào</w:t>
      </w:r>
    </w:p>
    <w:p w14:paraId="6C7BA2E3" w14:textId="1D4BA12F" w:rsidR="00B85917" w:rsidRDefault="00F639E4" w:rsidP="00B17B74">
      <w:pPr>
        <w:rPr>
          <w:sz w:val="24"/>
          <w:szCs w:val="24"/>
          <w:lang w:val="vi-VN"/>
        </w:rPr>
      </w:pPr>
      <w:r w:rsidRPr="00077A3E">
        <w:rPr>
          <w:sz w:val="24"/>
          <w:szCs w:val="24"/>
          <w:lang w:val="vi-VN"/>
        </w:rPr>
        <w:t>5</w:t>
      </w:r>
      <w:r w:rsidR="00237799">
        <w:rPr>
          <w:sz w:val="24"/>
          <w:szCs w:val="24"/>
          <w:lang w:val="vi-VN"/>
        </w:rPr>
        <w:t>.</w:t>
      </w:r>
      <w:r w:rsidR="00077A3E">
        <w:rPr>
          <w:sz w:val="24"/>
          <w:szCs w:val="24"/>
          <w:lang w:val="vi-VN"/>
        </w:rPr>
        <w:t xml:space="preserve">      </w:t>
      </w:r>
      <w:r w:rsidR="00B85917" w:rsidRPr="00237799">
        <w:rPr>
          <w:sz w:val="24"/>
          <w:szCs w:val="24"/>
          <w:lang w:val="vi-VN"/>
        </w:rPr>
        <w:t xml:space="preserve">Đèn </w:t>
      </w:r>
      <w:r w:rsidR="00BC007C">
        <w:rPr>
          <w:sz w:val="24"/>
          <w:szCs w:val="24"/>
          <w:lang w:val="vi-VN"/>
        </w:rPr>
        <w:t>W</w:t>
      </w:r>
      <w:r w:rsidR="00A56D79">
        <w:rPr>
          <w:sz w:val="24"/>
          <w:szCs w:val="24"/>
          <w:lang w:val="vi-VN"/>
        </w:rPr>
        <w:t>ing</w:t>
      </w:r>
      <w:r w:rsidR="00B85917" w:rsidRPr="00237799">
        <w:rPr>
          <w:sz w:val="24"/>
          <w:szCs w:val="24"/>
          <w:lang w:val="vi-VN"/>
        </w:rPr>
        <w:t>: Giúp phi hành đoàn kiểm tra cánh máy bay khi đang bay</w:t>
      </w:r>
    </w:p>
    <w:p w14:paraId="43D97854" w14:textId="4D263D40" w:rsidR="00237799" w:rsidRDefault="00A04CDB" w:rsidP="00B17B74">
      <w:pPr>
        <w:rPr>
          <w:sz w:val="24"/>
          <w:szCs w:val="24"/>
          <w:lang w:val="vi-VN"/>
        </w:rPr>
      </w:pPr>
      <w:r w:rsidRPr="00077A3E">
        <w:rPr>
          <w:sz w:val="24"/>
          <w:szCs w:val="24"/>
          <w:lang w:val="vi-VN"/>
        </w:rPr>
        <w:t>6</w:t>
      </w:r>
      <w:r w:rsidR="00237799">
        <w:rPr>
          <w:sz w:val="24"/>
          <w:szCs w:val="24"/>
          <w:lang w:val="vi-VN"/>
        </w:rPr>
        <w:t>.</w:t>
      </w:r>
      <w:r w:rsidR="00077A3E">
        <w:rPr>
          <w:sz w:val="24"/>
          <w:szCs w:val="24"/>
          <w:lang w:val="vi-VN"/>
        </w:rPr>
        <w:t xml:space="preserve">      </w:t>
      </w:r>
      <w:r w:rsidR="00237799" w:rsidRPr="00237799">
        <w:rPr>
          <w:sz w:val="24"/>
          <w:szCs w:val="24"/>
          <w:lang w:val="vi-VN"/>
        </w:rPr>
        <w:t xml:space="preserve">Đèn </w:t>
      </w:r>
      <w:r w:rsidR="00376ACD">
        <w:rPr>
          <w:sz w:val="24"/>
          <w:szCs w:val="24"/>
          <w:lang w:val="vi-VN"/>
        </w:rPr>
        <w:t>R</w:t>
      </w:r>
      <w:r w:rsidR="00A56D79">
        <w:rPr>
          <w:sz w:val="24"/>
          <w:szCs w:val="24"/>
          <w:lang w:val="vi-VN"/>
        </w:rPr>
        <w:t>unway</w:t>
      </w:r>
      <w:r w:rsidR="00237799" w:rsidRPr="00237799">
        <w:rPr>
          <w:sz w:val="24"/>
          <w:szCs w:val="24"/>
          <w:lang w:val="vi-VN"/>
        </w:rPr>
        <w:t xml:space="preserve">: </w:t>
      </w:r>
      <w:r w:rsidR="00AB63E0">
        <w:rPr>
          <w:sz w:val="24"/>
          <w:szCs w:val="24"/>
          <w:lang w:val="vi-VN"/>
        </w:rPr>
        <w:t>T</w:t>
      </w:r>
      <w:r w:rsidR="00237799" w:rsidRPr="00237799">
        <w:rPr>
          <w:sz w:val="24"/>
          <w:szCs w:val="24"/>
          <w:lang w:val="vi-VN"/>
        </w:rPr>
        <w:t>hông báo về việc sẽ tiến vào đường băng để cất cánh, xua đuổi chim, giúp phi công nhìn rõ đường băng</w:t>
      </w:r>
    </w:p>
    <w:p w14:paraId="55B76B0F" w14:textId="47310FF3" w:rsidR="00237799" w:rsidRPr="00842DEB" w:rsidRDefault="00CE7114" w:rsidP="00B17B74">
      <w:pPr>
        <w:rPr>
          <w:sz w:val="24"/>
          <w:szCs w:val="24"/>
          <w:lang w:val="vi-VN"/>
        </w:rPr>
      </w:pPr>
      <w:r w:rsidRPr="00077A3E">
        <w:rPr>
          <w:sz w:val="24"/>
          <w:szCs w:val="24"/>
          <w:lang w:val="vi-VN"/>
        </w:rPr>
        <w:t>7</w:t>
      </w:r>
      <w:r w:rsidR="00237799">
        <w:rPr>
          <w:sz w:val="24"/>
          <w:szCs w:val="24"/>
          <w:lang w:val="vi-VN"/>
        </w:rPr>
        <w:t>.</w:t>
      </w:r>
      <w:r w:rsidR="00077A3E">
        <w:rPr>
          <w:sz w:val="24"/>
          <w:szCs w:val="24"/>
          <w:lang w:val="vi-VN"/>
        </w:rPr>
        <w:t xml:space="preserve">      </w:t>
      </w:r>
      <w:r w:rsidR="00237799" w:rsidRPr="00237799">
        <w:rPr>
          <w:sz w:val="24"/>
          <w:szCs w:val="24"/>
          <w:lang w:val="vi-VN"/>
        </w:rPr>
        <w:t xml:space="preserve">Đèn </w:t>
      </w:r>
      <w:r w:rsidR="00A91DA3">
        <w:rPr>
          <w:sz w:val="24"/>
          <w:szCs w:val="24"/>
          <w:lang w:val="vi-VN"/>
        </w:rPr>
        <w:t>Landing</w:t>
      </w:r>
      <w:r w:rsidR="00237799" w:rsidRPr="00237799">
        <w:rPr>
          <w:sz w:val="24"/>
          <w:szCs w:val="24"/>
          <w:lang w:val="vi-VN"/>
        </w:rPr>
        <w:t xml:space="preserve">: </w:t>
      </w:r>
      <w:r w:rsidR="00AB63E0">
        <w:rPr>
          <w:sz w:val="24"/>
          <w:szCs w:val="24"/>
          <w:lang w:val="vi-VN"/>
        </w:rPr>
        <w:t>T</w:t>
      </w:r>
      <w:r w:rsidR="00237799" w:rsidRPr="00237799">
        <w:rPr>
          <w:sz w:val="24"/>
          <w:szCs w:val="24"/>
          <w:lang w:val="vi-VN"/>
        </w:rPr>
        <w:t>hông báo về việc sẽ tiến vào đường băng để cất/hạ cánh, xua đuổi chim, giúp phi công nhìn rõ đường băng</w:t>
      </w:r>
      <w:r w:rsidR="00842DEB" w:rsidRPr="00842DEB">
        <w:rPr>
          <w:sz w:val="24"/>
          <w:szCs w:val="24"/>
          <w:lang w:val="vi-VN"/>
        </w:rPr>
        <w:t>,</w:t>
      </w:r>
      <w:r w:rsidR="00842DEB">
        <w:rPr>
          <w:sz w:val="24"/>
          <w:szCs w:val="24"/>
          <w:lang w:val="vi-VN"/>
        </w:rPr>
        <w:t>…</w:t>
      </w:r>
      <w:r w:rsidR="00842DEB" w:rsidRPr="00842DEB">
        <w:rPr>
          <w:sz w:val="24"/>
          <w:szCs w:val="24"/>
          <w:lang w:val="vi-VN"/>
        </w:rPr>
        <w:t>.</w:t>
      </w:r>
    </w:p>
    <w:p w14:paraId="140445C4" w14:textId="420549AD" w:rsidR="00B85917" w:rsidRPr="00237799" w:rsidRDefault="0036261F" w:rsidP="00B17B74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8</w:t>
      </w:r>
      <w:r w:rsidR="00237799">
        <w:rPr>
          <w:sz w:val="24"/>
          <w:szCs w:val="24"/>
          <w:lang w:val="vi-VN"/>
        </w:rPr>
        <w:t>.</w:t>
      </w:r>
      <w:r w:rsidR="00077A3E">
        <w:rPr>
          <w:sz w:val="24"/>
          <w:szCs w:val="24"/>
          <w:lang w:val="vi-VN"/>
        </w:rPr>
        <w:t xml:space="preserve">     </w:t>
      </w:r>
      <w:r w:rsidR="00D23B8E">
        <w:rPr>
          <w:sz w:val="24"/>
          <w:szCs w:val="24"/>
          <w:lang w:val="vi-VN"/>
        </w:rPr>
        <w:t xml:space="preserve"> </w:t>
      </w:r>
      <w:r w:rsidR="00B85917" w:rsidRPr="00237799">
        <w:rPr>
          <w:sz w:val="24"/>
          <w:szCs w:val="24"/>
          <w:lang w:val="vi-VN"/>
        </w:rPr>
        <w:t xml:space="preserve">Đèn </w:t>
      </w:r>
      <w:r w:rsidR="00A91DA3">
        <w:rPr>
          <w:sz w:val="24"/>
          <w:szCs w:val="24"/>
          <w:lang w:val="vi-VN"/>
        </w:rPr>
        <w:t>Nose</w:t>
      </w:r>
      <w:r w:rsidR="00B85917" w:rsidRPr="00237799">
        <w:rPr>
          <w:sz w:val="24"/>
          <w:szCs w:val="24"/>
          <w:lang w:val="vi-VN"/>
        </w:rPr>
        <w:t xml:space="preserve">: </w:t>
      </w:r>
      <w:r w:rsidR="00AB63E0">
        <w:rPr>
          <w:sz w:val="24"/>
          <w:szCs w:val="24"/>
          <w:lang w:val="vi-VN"/>
        </w:rPr>
        <w:t>T</w:t>
      </w:r>
      <w:r w:rsidR="00B85917" w:rsidRPr="00237799">
        <w:rPr>
          <w:sz w:val="24"/>
          <w:szCs w:val="24"/>
          <w:lang w:val="vi-VN"/>
        </w:rPr>
        <w:t>hông báo về việc sẽ tiến vào đường băng để cất/hạ cánh, xua đuổi chim, giúp phi công nhìn rõ đường băng</w:t>
      </w:r>
    </w:p>
    <w:p w14:paraId="063BD5A7" w14:textId="492E7E18" w:rsidR="00B85917" w:rsidRPr="00237799" w:rsidRDefault="0036261F" w:rsidP="00B17B74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9</w:t>
      </w:r>
      <w:r w:rsidR="00237799">
        <w:rPr>
          <w:sz w:val="24"/>
          <w:szCs w:val="24"/>
          <w:lang w:val="vi-VN"/>
        </w:rPr>
        <w:t>.</w:t>
      </w:r>
      <w:r w:rsidR="00077A3E">
        <w:rPr>
          <w:sz w:val="24"/>
          <w:szCs w:val="24"/>
          <w:lang w:val="vi-VN"/>
        </w:rPr>
        <w:t xml:space="preserve">      </w:t>
      </w:r>
      <w:r w:rsidR="00B85917" w:rsidRPr="00237799">
        <w:rPr>
          <w:sz w:val="24"/>
          <w:szCs w:val="24"/>
          <w:lang w:val="vi-VN"/>
        </w:rPr>
        <w:t xml:space="preserve">Đèn </w:t>
      </w:r>
      <w:r w:rsidR="00A91DA3">
        <w:rPr>
          <w:sz w:val="24"/>
          <w:szCs w:val="24"/>
          <w:lang w:val="vi-VN"/>
        </w:rPr>
        <w:t>T</w:t>
      </w:r>
      <w:r w:rsidR="00B85917" w:rsidRPr="00237799">
        <w:rPr>
          <w:sz w:val="24"/>
          <w:szCs w:val="24"/>
          <w:lang w:val="vi-VN"/>
        </w:rPr>
        <w:t xml:space="preserve">axi: </w:t>
      </w:r>
      <w:r w:rsidR="00AB63E0">
        <w:rPr>
          <w:sz w:val="24"/>
          <w:szCs w:val="24"/>
          <w:lang w:val="vi-VN"/>
        </w:rPr>
        <w:t>G</w:t>
      </w:r>
      <w:r w:rsidR="00B85917" w:rsidRPr="00237799">
        <w:rPr>
          <w:sz w:val="24"/>
          <w:szCs w:val="24"/>
          <w:lang w:val="vi-VN"/>
        </w:rPr>
        <w:t>iúp phi công thấy rõ đường để taxi</w:t>
      </w:r>
    </w:p>
    <w:p w14:paraId="4DD8E652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0A3437EC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3683071A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2BA745D1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4765424E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289462EA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1C3B2C64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65DDC88E" w14:textId="5FA37137" w:rsidR="005B5334" w:rsidRDefault="005B5334" w:rsidP="00A15C86">
      <w:pPr>
        <w:rPr>
          <w:b/>
          <w:bCs/>
          <w:color w:val="FF0000"/>
          <w:sz w:val="32"/>
          <w:szCs w:val="32"/>
          <w:lang w:val="vi-VN"/>
        </w:rPr>
      </w:pPr>
      <w:r w:rsidRPr="00A15C86">
        <w:rPr>
          <w:b/>
          <w:bCs/>
          <w:color w:val="FF0000"/>
          <w:sz w:val="32"/>
          <w:szCs w:val="32"/>
          <w:lang w:val="vi-VN"/>
        </w:rPr>
        <w:lastRenderedPageBreak/>
        <w:t>Hệ thống thủy lực</w:t>
      </w:r>
    </w:p>
    <w:p w14:paraId="4810620B" w14:textId="3598F1A1" w:rsidR="000B520C" w:rsidRDefault="000B520C" w:rsidP="000B520C">
      <w:pPr>
        <w:ind w:firstLine="105"/>
        <w:rPr>
          <w:b/>
          <w:bCs/>
          <w:i/>
          <w:iCs/>
          <w:sz w:val="24"/>
          <w:szCs w:val="24"/>
          <w:lang w:val="vi-VN"/>
        </w:rPr>
      </w:pPr>
      <w:r w:rsidRPr="00874E59">
        <w:rPr>
          <w:i/>
          <w:iCs/>
          <w:sz w:val="23"/>
          <w:szCs w:val="23"/>
          <w:lang w:val="vi-VN"/>
        </w:rPr>
        <w:t xml:space="preserve">Hệ thống thủy lực là hệ thống hỗ trợ phi công điều khiển máy bay. Nó bao gồm </w:t>
      </w:r>
      <w:r w:rsidRPr="00874E59">
        <w:rPr>
          <w:b/>
          <w:bCs/>
          <w:i/>
          <w:iCs/>
          <w:sz w:val="23"/>
          <w:szCs w:val="23"/>
          <w:lang w:val="vi-VN"/>
        </w:rPr>
        <w:t>máy bơm thủy lực</w:t>
      </w:r>
      <w:r w:rsidRPr="00874E59">
        <w:rPr>
          <w:i/>
          <w:iCs/>
          <w:sz w:val="23"/>
          <w:szCs w:val="23"/>
          <w:lang w:val="vi-VN"/>
        </w:rPr>
        <w:t xml:space="preserve"> và </w:t>
      </w:r>
      <w:r w:rsidRPr="00874E59">
        <w:rPr>
          <w:b/>
          <w:bCs/>
          <w:i/>
          <w:iCs/>
          <w:sz w:val="23"/>
          <w:szCs w:val="23"/>
          <w:lang w:val="vi-VN"/>
        </w:rPr>
        <w:t>xi-lanh</w:t>
      </w:r>
      <w:r>
        <w:rPr>
          <w:b/>
          <w:bCs/>
          <w:i/>
          <w:iCs/>
          <w:sz w:val="24"/>
          <w:szCs w:val="24"/>
          <w:lang w:val="vi-VN"/>
        </w:rPr>
        <w:t>.</w:t>
      </w:r>
    </w:p>
    <w:p w14:paraId="5B66FAD6" w14:textId="77777777" w:rsidR="000B520C" w:rsidRDefault="000B520C" w:rsidP="000B520C">
      <w:pPr>
        <w:keepNext/>
        <w:jc w:val="center"/>
      </w:pPr>
      <w:r w:rsidRPr="000B520C">
        <w:rPr>
          <w:noProof/>
          <w:sz w:val="24"/>
          <w:szCs w:val="24"/>
          <w:lang w:val="vi-VN"/>
        </w:rPr>
        <w:drawing>
          <wp:inline distT="0" distB="0" distL="0" distR="0" wp14:anchorId="2A88F17B" wp14:editId="5777EFAC">
            <wp:extent cx="3276600" cy="2184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BD3F" w14:textId="73C57D47" w:rsidR="000B520C" w:rsidRDefault="000B520C" w:rsidP="000B520C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</w:t>
      </w:r>
      <w:r w:rsidR="003B106A">
        <w:rPr>
          <w:noProof/>
        </w:rPr>
        <w:fldChar w:fldCharType="end"/>
      </w:r>
      <w:r>
        <w:rPr>
          <w:lang w:val="vi-VN"/>
        </w:rPr>
        <w:t>: Hệ thống thủy lực</w:t>
      </w:r>
    </w:p>
    <w:p w14:paraId="52D7AB91" w14:textId="73282887" w:rsidR="000B520C" w:rsidRDefault="000B520C" w:rsidP="000B520C">
      <w:pPr>
        <w:keepNext/>
        <w:jc w:val="center"/>
      </w:pPr>
    </w:p>
    <w:p w14:paraId="61B4ABEE" w14:textId="77777777" w:rsidR="00A97856" w:rsidRDefault="00AB1002" w:rsidP="00A97856">
      <w:pPr>
        <w:keepNext/>
        <w:jc w:val="center"/>
      </w:pPr>
      <w:r w:rsidRPr="00AB1002">
        <w:rPr>
          <w:noProof/>
          <w:lang w:val="vi-VN"/>
        </w:rPr>
        <w:drawing>
          <wp:inline distT="0" distB="0" distL="0" distR="0" wp14:anchorId="2017845C" wp14:editId="2C1C5F83">
            <wp:extent cx="3962400" cy="3365326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04" t="4292" r="3208" b="2575"/>
                    <a:stretch/>
                  </pic:blipFill>
                  <pic:spPr bwMode="auto">
                    <a:xfrm>
                      <a:off x="0" y="0"/>
                      <a:ext cx="3967713" cy="336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C065" w14:textId="4D26F319" w:rsidR="00AB1002" w:rsidRDefault="00A97856" w:rsidP="00A97856">
      <w:pPr>
        <w:pStyle w:val="Caption"/>
        <w:jc w:val="center"/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</w:t>
      </w:r>
      <w:r w:rsidR="003B106A">
        <w:rPr>
          <w:noProof/>
        </w:rPr>
        <w:fldChar w:fldCharType="end"/>
      </w:r>
      <w:r>
        <w:rPr>
          <w:lang w:val="vi-VN"/>
        </w:rPr>
        <w:t xml:space="preserve">: </w:t>
      </w:r>
      <w:r w:rsidR="008D5A70">
        <w:rPr>
          <w:lang w:val="vi-VN"/>
        </w:rPr>
        <w:t>Bảng</w:t>
      </w:r>
      <w:r>
        <w:rPr>
          <w:lang w:val="vi-VN"/>
        </w:rPr>
        <w:t xml:space="preserve"> điều khiển hệ thống thủy lực</w:t>
      </w:r>
    </w:p>
    <w:p w14:paraId="4575A0A2" w14:textId="705C8EE6" w:rsidR="00842DEB" w:rsidRPr="001C06DC" w:rsidRDefault="00842DEB" w:rsidP="00842DEB">
      <w:pPr>
        <w:rPr>
          <w:sz w:val="24"/>
          <w:szCs w:val="24"/>
        </w:rPr>
      </w:pPr>
      <w:r w:rsidRPr="00842DEB">
        <w:rPr>
          <w:sz w:val="24"/>
          <w:szCs w:val="24"/>
          <w:lang w:val="vi-VN"/>
        </w:rPr>
        <w:t>1</w:t>
      </w:r>
      <w:r w:rsidR="00466ECD">
        <w:rPr>
          <w:sz w:val="24"/>
          <w:szCs w:val="24"/>
        </w:rPr>
        <w:t xml:space="preserve">. </w:t>
      </w:r>
      <w:r w:rsidRPr="00842DEB">
        <w:rPr>
          <w:sz w:val="24"/>
          <w:szCs w:val="24"/>
          <w:lang w:val="vi-VN"/>
        </w:rPr>
        <w:t xml:space="preserve">Công tắc </w:t>
      </w:r>
      <w:r w:rsidR="00791597">
        <w:rPr>
          <w:sz w:val="24"/>
          <w:szCs w:val="24"/>
        </w:rPr>
        <w:t>RAT</w:t>
      </w:r>
      <w:r w:rsidR="00791597">
        <w:rPr>
          <w:sz w:val="24"/>
          <w:szCs w:val="24"/>
          <w:lang w:val="vi-VN"/>
        </w:rPr>
        <w:t xml:space="preserve"> </w:t>
      </w:r>
      <w:r w:rsidR="00791597" w:rsidRPr="00791597">
        <w:rPr>
          <w:sz w:val="24"/>
          <w:szCs w:val="24"/>
          <w:vertAlign w:val="superscript"/>
          <w:lang w:val="vi-VN"/>
        </w:rPr>
        <w:t>(1)</w:t>
      </w:r>
      <w:r w:rsidR="001C06DC">
        <w:rPr>
          <w:sz w:val="24"/>
          <w:szCs w:val="24"/>
        </w:rPr>
        <w:t xml:space="preserve"> </w:t>
      </w:r>
    </w:p>
    <w:p w14:paraId="4CA03214" w14:textId="37E3F2FE" w:rsidR="00842DEB" w:rsidRPr="00846B00" w:rsidRDefault="00842DEB" w:rsidP="00842DEB">
      <w:pPr>
        <w:rPr>
          <w:sz w:val="24"/>
          <w:szCs w:val="24"/>
          <w:lang w:val="vi-VN"/>
        </w:rPr>
      </w:pPr>
      <w:r w:rsidRPr="00842DEB">
        <w:rPr>
          <w:sz w:val="24"/>
          <w:szCs w:val="24"/>
          <w:lang w:val="vi-VN"/>
        </w:rPr>
        <w:t>2</w:t>
      </w:r>
      <w:r w:rsidR="00466ECD">
        <w:rPr>
          <w:sz w:val="24"/>
          <w:szCs w:val="24"/>
        </w:rPr>
        <w:t xml:space="preserve">. </w:t>
      </w:r>
      <w:r w:rsidRPr="00842DEB">
        <w:rPr>
          <w:sz w:val="24"/>
          <w:szCs w:val="24"/>
          <w:lang w:val="vi-VN"/>
        </w:rPr>
        <w:t xml:space="preserve">Đèn </w:t>
      </w:r>
      <w:r w:rsidR="00372CB2">
        <w:rPr>
          <w:sz w:val="24"/>
          <w:szCs w:val="24"/>
          <w:lang w:val="vi-VN"/>
        </w:rPr>
        <w:t>RAT</w:t>
      </w:r>
      <w:r w:rsidR="006D3404">
        <w:rPr>
          <w:sz w:val="24"/>
          <w:szCs w:val="24"/>
          <w:lang w:val="vi-VN"/>
        </w:rPr>
        <w:t xml:space="preserve"> </w:t>
      </w:r>
      <w:r w:rsidR="006D3404" w:rsidRPr="00791597">
        <w:rPr>
          <w:sz w:val="24"/>
          <w:szCs w:val="24"/>
          <w:vertAlign w:val="superscript"/>
          <w:lang w:val="vi-VN"/>
        </w:rPr>
        <w:t>(1)</w:t>
      </w:r>
      <w:r w:rsidR="006D3404">
        <w:rPr>
          <w:sz w:val="24"/>
          <w:szCs w:val="24"/>
        </w:rPr>
        <w:t xml:space="preserve"> </w:t>
      </w:r>
      <w:r w:rsidR="00846B00" w:rsidRPr="00846B00">
        <w:rPr>
          <w:color w:val="00B050"/>
          <w:sz w:val="24"/>
          <w:szCs w:val="24"/>
          <w:lang w:val="vi-VN"/>
        </w:rPr>
        <w:t>|</w:t>
      </w:r>
      <w:r w:rsidR="00846B00" w:rsidRPr="00846B00">
        <w:rPr>
          <w:color w:val="00B050"/>
          <w:sz w:val="24"/>
          <w:szCs w:val="24"/>
        </w:rPr>
        <w:t>PRESS</w:t>
      </w:r>
      <w:r w:rsidR="00846B00" w:rsidRPr="00846B00">
        <w:rPr>
          <w:color w:val="00B050"/>
          <w:sz w:val="24"/>
          <w:szCs w:val="24"/>
          <w:lang w:val="vi-VN"/>
        </w:rPr>
        <w:t>|</w:t>
      </w:r>
    </w:p>
    <w:p w14:paraId="38AE1131" w14:textId="439101F7" w:rsidR="00842DEB" w:rsidRPr="00846B00" w:rsidRDefault="00842DEB" w:rsidP="00842DEB">
      <w:pPr>
        <w:rPr>
          <w:sz w:val="24"/>
          <w:szCs w:val="24"/>
          <w:lang w:val="vi-VN"/>
        </w:rPr>
      </w:pPr>
      <w:r w:rsidRPr="00842DEB">
        <w:rPr>
          <w:sz w:val="24"/>
          <w:szCs w:val="24"/>
          <w:lang w:val="vi-VN"/>
        </w:rPr>
        <w:t>3</w:t>
      </w:r>
      <w:r w:rsidR="00466ECD" w:rsidRPr="00466ECD">
        <w:rPr>
          <w:sz w:val="24"/>
          <w:szCs w:val="24"/>
          <w:lang w:val="vi-VN"/>
        </w:rPr>
        <w:t xml:space="preserve">. </w:t>
      </w:r>
      <w:r w:rsidRPr="00842DEB">
        <w:rPr>
          <w:sz w:val="24"/>
          <w:szCs w:val="24"/>
          <w:lang w:val="vi-VN"/>
        </w:rPr>
        <w:t xml:space="preserve">Đèn </w:t>
      </w:r>
      <w:r w:rsidR="000A77D5">
        <w:rPr>
          <w:sz w:val="24"/>
          <w:szCs w:val="24"/>
          <w:lang w:val="vi-VN"/>
        </w:rPr>
        <w:t>RAT</w:t>
      </w:r>
      <w:r w:rsidR="007D411C">
        <w:rPr>
          <w:sz w:val="24"/>
          <w:szCs w:val="24"/>
          <w:lang w:val="vi-VN"/>
        </w:rPr>
        <w:t xml:space="preserve"> </w:t>
      </w:r>
      <w:r w:rsidR="006D3404" w:rsidRPr="00791597">
        <w:rPr>
          <w:sz w:val="24"/>
          <w:szCs w:val="24"/>
          <w:vertAlign w:val="superscript"/>
          <w:lang w:val="vi-VN"/>
        </w:rPr>
        <w:t>(1)</w:t>
      </w:r>
      <w:r w:rsidR="006D3404" w:rsidRPr="008259B0">
        <w:rPr>
          <w:sz w:val="24"/>
          <w:szCs w:val="24"/>
          <w:lang w:val="vi-VN"/>
        </w:rPr>
        <w:t xml:space="preserve"> </w:t>
      </w:r>
      <w:r w:rsidRPr="00842DEB">
        <w:rPr>
          <w:sz w:val="24"/>
          <w:szCs w:val="24"/>
          <w:lang w:val="vi-VN"/>
        </w:rPr>
        <w:t xml:space="preserve"> đã mở khóa </w:t>
      </w:r>
      <w:r w:rsidR="00846B00" w:rsidRPr="00846B00">
        <w:rPr>
          <w:color w:val="FFC000"/>
          <w:sz w:val="24"/>
          <w:szCs w:val="24"/>
          <w:lang w:val="vi-VN"/>
        </w:rPr>
        <w:t>|UNLKD|</w:t>
      </w:r>
    </w:p>
    <w:p w14:paraId="08D65C2C" w14:textId="262A7A35" w:rsidR="00842DEB" w:rsidRPr="00842DEB" w:rsidRDefault="00842DEB" w:rsidP="00842DEB">
      <w:pPr>
        <w:rPr>
          <w:sz w:val="24"/>
          <w:szCs w:val="24"/>
          <w:lang w:val="vi-VN"/>
        </w:rPr>
      </w:pPr>
      <w:r w:rsidRPr="00842DEB">
        <w:rPr>
          <w:sz w:val="24"/>
          <w:szCs w:val="24"/>
          <w:lang w:val="vi-VN"/>
        </w:rPr>
        <w:t>4</w:t>
      </w:r>
      <w:r w:rsidR="00466ECD" w:rsidRPr="00466ECD">
        <w:rPr>
          <w:sz w:val="24"/>
          <w:szCs w:val="24"/>
          <w:lang w:val="vi-VN"/>
        </w:rPr>
        <w:t xml:space="preserve">. </w:t>
      </w:r>
      <w:r w:rsidRPr="00842DEB">
        <w:rPr>
          <w:sz w:val="24"/>
          <w:szCs w:val="24"/>
          <w:lang w:val="vi-VN"/>
        </w:rPr>
        <w:t>Công tắc máy bơm CHÍNH</w:t>
      </w:r>
      <w:r w:rsidR="00846B00" w:rsidRPr="00846B00">
        <w:rPr>
          <w:sz w:val="24"/>
          <w:szCs w:val="24"/>
          <w:lang w:val="vi-VN"/>
        </w:rPr>
        <w:t xml:space="preserve"> </w:t>
      </w:r>
      <w:r w:rsidR="00846B00">
        <w:rPr>
          <w:sz w:val="24"/>
          <w:szCs w:val="24"/>
          <w:lang w:val="vi-VN"/>
        </w:rPr>
        <w:t>đ</w:t>
      </w:r>
      <w:r w:rsidR="00846B00" w:rsidRPr="00842DEB">
        <w:rPr>
          <w:sz w:val="24"/>
          <w:szCs w:val="24"/>
          <w:lang w:val="vi-VN"/>
        </w:rPr>
        <w:t xml:space="preserve">ộng cơ </w:t>
      </w:r>
      <w:r w:rsidR="00846B00">
        <w:rPr>
          <w:sz w:val="24"/>
          <w:szCs w:val="24"/>
          <w:lang w:val="vi-VN"/>
        </w:rPr>
        <w:t>t</w:t>
      </w:r>
      <w:r w:rsidR="00846B00" w:rsidRPr="00842DEB">
        <w:rPr>
          <w:sz w:val="24"/>
          <w:szCs w:val="24"/>
          <w:lang w:val="vi-VN"/>
        </w:rPr>
        <w:t>rái/</w:t>
      </w:r>
      <w:r w:rsidR="00846B00">
        <w:rPr>
          <w:sz w:val="24"/>
          <w:szCs w:val="24"/>
          <w:lang w:val="vi-VN"/>
        </w:rPr>
        <w:t>p</w:t>
      </w:r>
      <w:r w:rsidR="00846B00" w:rsidRPr="00842DEB">
        <w:rPr>
          <w:sz w:val="24"/>
          <w:szCs w:val="24"/>
          <w:lang w:val="vi-VN"/>
        </w:rPr>
        <w:t>hải (L/R ENG)</w:t>
      </w:r>
    </w:p>
    <w:p w14:paraId="229AAF85" w14:textId="0242F04A" w:rsidR="00842DEB" w:rsidRPr="00842DEB" w:rsidRDefault="00842DEB" w:rsidP="00842DEB">
      <w:pPr>
        <w:rPr>
          <w:sz w:val="24"/>
          <w:szCs w:val="24"/>
          <w:lang w:val="vi-VN"/>
        </w:rPr>
      </w:pPr>
      <w:r w:rsidRPr="00842DEB">
        <w:rPr>
          <w:sz w:val="24"/>
          <w:szCs w:val="24"/>
          <w:lang w:val="vi-VN"/>
        </w:rPr>
        <w:t>5</w:t>
      </w:r>
      <w:r w:rsidR="00466ECD" w:rsidRPr="00466ECD">
        <w:rPr>
          <w:sz w:val="24"/>
          <w:szCs w:val="24"/>
          <w:lang w:val="vi-VN"/>
        </w:rPr>
        <w:t xml:space="preserve">. </w:t>
      </w:r>
      <w:r w:rsidRPr="00842DEB">
        <w:rPr>
          <w:sz w:val="24"/>
          <w:szCs w:val="24"/>
          <w:lang w:val="vi-VN"/>
        </w:rPr>
        <w:t xml:space="preserve">Bộ chọn máy bơm điện </w:t>
      </w:r>
      <w:r w:rsidR="006344D9">
        <w:rPr>
          <w:sz w:val="24"/>
          <w:szCs w:val="24"/>
          <w:lang w:val="vi-VN"/>
        </w:rPr>
        <w:t xml:space="preserve">Center </w:t>
      </w:r>
      <w:r w:rsidRPr="00842DEB">
        <w:rPr>
          <w:sz w:val="24"/>
          <w:szCs w:val="24"/>
          <w:lang w:val="vi-VN"/>
        </w:rPr>
        <w:t>1/</w:t>
      </w:r>
      <w:r w:rsidR="006344D9">
        <w:rPr>
          <w:sz w:val="24"/>
          <w:szCs w:val="24"/>
          <w:lang w:val="vi-VN"/>
        </w:rPr>
        <w:t xml:space="preserve">Center </w:t>
      </w:r>
      <w:r w:rsidRPr="00842DEB">
        <w:rPr>
          <w:sz w:val="24"/>
          <w:szCs w:val="24"/>
          <w:lang w:val="vi-VN"/>
        </w:rPr>
        <w:t>2 (C1/C2 ELEC)</w:t>
      </w:r>
    </w:p>
    <w:p w14:paraId="234C4940" w14:textId="05EB5604" w:rsidR="00842DEB" w:rsidRPr="00842DEB" w:rsidRDefault="00842DEB" w:rsidP="00842DEB">
      <w:pPr>
        <w:rPr>
          <w:sz w:val="24"/>
          <w:szCs w:val="24"/>
          <w:lang w:val="vi-VN"/>
        </w:rPr>
      </w:pPr>
      <w:r w:rsidRPr="00842DEB">
        <w:rPr>
          <w:sz w:val="24"/>
          <w:szCs w:val="24"/>
          <w:lang w:val="vi-VN"/>
        </w:rPr>
        <w:t>6</w:t>
      </w:r>
      <w:r w:rsidR="00466ECD" w:rsidRPr="007151CA">
        <w:rPr>
          <w:sz w:val="24"/>
          <w:szCs w:val="24"/>
          <w:lang w:val="vi-VN"/>
        </w:rPr>
        <w:t xml:space="preserve">. </w:t>
      </w:r>
      <w:r w:rsidRPr="00842DEB">
        <w:rPr>
          <w:sz w:val="24"/>
          <w:szCs w:val="24"/>
          <w:lang w:val="vi-VN"/>
        </w:rPr>
        <w:t xml:space="preserve">Đèn </w:t>
      </w:r>
      <w:r w:rsidR="007151CA" w:rsidRPr="007151CA">
        <w:rPr>
          <w:color w:val="FFC000"/>
          <w:sz w:val="24"/>
          <w:szCs w:val="24"/>
          <w:lang w:val="vi-VN"/>
        </w:rPr>
        <w:t>|FAULT|</w:t>
      </w:r>
      <w:r w:rsidRPr="00842DEB">
        <w:rPr>
          <w:sz w:val="24"/>
          <w:szCs w:val="24"/>
          <w:lang w:val="vi-VN"/>
        </w:rPr>
        <w:t xml:space="preserve"> bơm C1 và C2</w:t>
      </w:r>
    </w:p>
    <w:p w14:paraId="40A2DE1D" w14:textId="1E0D3DEA" w:rsidR="00842DEB" w:rsidRPr="00842DEB" w:rsidRDefault="00842DEB" w:rsidP="00842DEB">
      <w:pPr>
        <w:rPr>
          <w:sz w:val="24"/>
          <w:szCs w:val="24"/>
          <w:lang w:val="vi-VN"/>
        </w:rPr>
      </w:pPr>
      <w:r w:rsidRPr="00842DEB">
        <w:rPr>
          <w:sz w:val="24"/>
          <w:szCs w:val="24"/>
          <w:lang w:val="vi-VN"/>
        </w:rPr>
        <w:t>7</w:t>
      </w:r>
      <w:r w:rsidR="00466ECD">
        <w:rPr>
          <w:sz w:val="24"/>
          <w:szCs w:val="24"/>
        </w:rPr>
        <w:t xml:space="preserve">. </w:t>
      </w:r>
      <w:r w:rsidRPr="00842DEB">
        <w:rPr>
          <w:sz w:val="24"/>
          <w:szCs w:val="24"/>
          <w:lang w:val="vi-VN"/>
        </w:rPr>
        <w:t xml:space="preserve">Bộ chọn máy bơm </w:t>
      </w:r>
      <w:r w:rsidR="007151CA">
        <w:rPr>
          <w:sz w:val="24"/>
          <w:szCs w:val="24"/>
          <w:lang w:val="vi-VN"/>
        </w:rPr>
        <w:t>PHỤ</w:t>
      </w:r>
      <w:r w:rsidRPr="00842DEB">
        <w:rPr>
          <w:sz w:val="24"/>
          <w:szCs w:val="24"/>
          <w:lang w:val="vi-VN"/>
        </w:rPr>
        <w:t xml:space="preserve"> (L/ R ELEC DEMAND)</w:t>
      </w:r>
    </w:p>
    <w:p w14:paraId="332EC12A" w14:textId="190A2CB2" w:rsidR="00842DEB" w:rsidRDefault="00842DEB" w:rsidP="00842DEB">
      <w:pPr>
        <w:rPr>
          <w:sz w:val="24"/>
          <w:szCs w:val="24"/>
          <w:lang w:val="vi-VN"/>
        </w:rPr>
      </w:pPr>
      <w:r w:rsidRPr="00842DEB">
        <w:rPr>
          <w:sz w:val="24"/>
          <w:szCs w:val="24"/>
          <w:lang w:val="vi-VN"/>
        </w:rPr>
        <w:t>8</w:t>
      </w:r>
      <w:r w:rsidR="00466ECD" w:rsidRPr="00466ECD">
        <w:rPr>
          <w:sz w:val="24"/>
          <w:szCs w:val="24"/>
          <w:lang w:val="vi-VN"/>
        </w:rPr>
        <w:t xml:space="preserve">. </w:t>
      </w:r>
      <w:r w:rsidRPr="00842DEB">
        <w:rPr>
          <w:sz w:val="24"/>
          <w:szCs w:val="24"/>
          <w:lang w:val="vi-VN"/>
        </w:rPr>
        <w:t xml:space="preserve">Đèn </w:t>
      </w:r>
      <w:r w:rsidR="00502753" w:rsidRPr="00502753">
        <w:rPr>
          <w:color w:val="FFC000"/>
          <w:sz w:val="24"/>
          <w:szCs w:val="24"/>
          <w:lang w:val="vi-VN"/>
        </w:rPr>
        <w:t>|FAULT|</w:t>
      </w:r>
      <w:r w:rsidRPr="00842DEB">
        <w:rPr>
          <w:sz w:val="24"/>
          <w:szCs w:val="24"/>
          <w:lang w:val="vi-VN"/>
        </w:rPr>
        <w:t xml:space="preserve"> của máy bơm theo yêu cầu</w:t>
      </w:r>
    </w:p>
    <w:p w14:paraId="6AE3D27E" w14:textId="77777777" w:rsidR="003847A1" w:rsidRDefault="003847A1" w:rsidP="00842DEB">
      <w:pPr>
        <w:rPr>
          <w:b/>
          <w:bCs/>
          <w:color w:val="FF0000"/>
          <w:sz w:val="32"/>
          <w:szCs w:val="32"/>
          <w:lang w:val="vi-VN"/>
        </w:rPr>
      </w:pPr>
    </w:p>
    <w:p w14:paraId="55F485E8" w14:textId="027F5B72" w:rsidR="005B5334" w:rsidRDefault="005B5334" w:rsidP="00842DEB">
      <w:pPr>
        <w:rPr>
          <w:b/>
          <w:bCs/>
          <w:color w:val="FF0000"/>
          <w:sz w:val="32"/>
          <w:szCs w:val="32"/>
          <w:lang w:val="vi-VN"/>
        </w:rPr>
      </w:pPr>
      <w:r w:rsidRPr="00A15C86">
        <w:rPr>
          <w:b/>
          <w:bCs/>
          <w:color w:val="FF0000"/>
          <w:sz w:val="32"/>
          <w:szCs w:val="32"/>
          <w:lang w:val="vi-VN"/>
        </w:rPr>
        <w:lastRenderedPageBreak/>
        <w:t>Hệ thống định vị</w:t>
      </w:r>
    </w:p>
    <w:p w14:paraId="47D7196A" w14:textId="24F79D80" w:rsidR="000B520C" w:rsidRDefault="000B520C" w:rsidP="00A15C86">
      <w:pPr>
        <w:rPr>
          <w:i/>
          <w:iCs/>
          <w:color w:val="4472C4" w:themeColor="accent1"/>
          <w:lang w:val="vi-VN"/>
        </w:rPr>
      </w:pPr>
      <w:r w:rsidRPr="000B520C">
        <w:rPr>
          <w:i/>
          <w:iCs/>
          <w:lang w:val="vi-VN"/>
        </w:rPr>
        <w:t xml:space="preserve">Xem phần </w:t>
      </w:r>
      <w:r w:rsidRPr="000B520C">
        <w:rPr>
          <w:i/>
          <w:iCs/>
          <w:color w:val="4472C4" w:themeColor="accent1"/>
          <w:lang w:val="vi-VN"/>
        </w:rPr>
        <w:t>“</w:t>
      </w:r>
      <w:r w:rsidR="00AB1002">
        <w:rPr>
          <w:i/>
          <w:iCs/>
          <w:color w:val="4472C4" w:themeColor="accent1"/>
          <w:lang w:val="vi-VN"/>
        </w:rPr>
        <w:t>Điều hướng và định vị”</w:t>
      </w:r>
      <w:r w:rsidRPr="00AB1002">
        <w:rPr>
          <w:i/>
          <w:iCs/>
          <w:lang w:val="vi-VN"/>
        </w:rPr>
        <w:t xml:space="preserve"> để biết thêm</w:t>
      </w:r>
    </w:p>
    <w:p w14:paraId="2A93DA68" w14:textId="6BA7B0EC" w:rsidR="000B520C" w:rsidRPr="000522E8" w:rsidRDefault="004C5DE4" w:rsidP="004C5DE4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   </w:t>
      </w:r>
      <w:r w:rsidR="000B520C" w:rsidRPr="000522E8">
        <w:rPr>
          <w:sz w:val="24"/>
          <w:szCs w:val="24"/>
          <w:lang w:val="vi-VN"/>
        </w:rPr>
        <w:t xml:space="preserve">Hệ thống định vị trong các máy bay hiện đại sử dụng GPS để định vị. </w:t>
      </w:r>
    </w:p>
    <w:p w14:paraId="21F349AC" w14:textId="77777777" w:rsidR="00A97856" w:rsidRDefault="000B520C" w:rsidP="00A97856">
      <w:pPr>
        <w:keepNext/>
        <w:ind w:firstLine="105"/>
        <w:jc w:val="center"/>
      </w:pPr>
      <w:r w:rsidRPr="000B520C">
        <w:rPr>
          <w:noProof/>
          <w:lang w:val="vi-VN"/>
        </w:rPr>
        <w:drawing>
          <wp:inline distT="0" distB="0" distL="0" distR="0" wp14:anchorId="306DDBA3" wp14:editId="2D0F8678">
            <wp:extent cx="2952750" cy="16240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2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43C5" w14:textId="4D02AFE9" w:rsidR="000B520C" w:rsidRDefault="00A97856" w:rsidP="00A97856">
      <w:pPr>
        <w:pStyle w:val="Caption"/>
        <w:jc w:val="center"/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6</w:t>
      </w:r>
      <w:r w:rsidR="003B106A">
        <w:rPr>
          <w:noProof/>
        </w:rPr>
        <w:fldChar w:fldCharType="end"/>
      </w:r>
      <w:r>
        <w:rPr>
          <w:lang w:val="vi-VN"/>
        </w:rPr>
        <w:t xml:space="preserve">: </w:t>
      </w:r>
      <w:r w:rsidR="008D5A70">
        <w:rPr>
          <w:lang w:val="vi-VN"/>
        </w:rPr>
        <w:t>Bảng</w:t>
      </w:r>
      <w:r w:rsidR="008D5A70">
        <w:t xml:space="preserve"> </w:t>
      </w:r>
      <w:r w:rsidR="008D5A70">
        <w:rPr>
          <w:lang w:val="vi-VN"/>
        </w:rPr>
        <w:t xml:space="preserve">điều khiển </w:t>
      </w:r>
      <w:r w:rsidRPr="00C0547B">
        <w:t>hệ thống định vị</w:t>
      </w:r>
    </w:p>
    <w:p w14:paraId="3EE946B7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4922D469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03CE105C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6DF6C613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06CAD8AB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67DE1596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67D2BB2C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744C5061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5E4D59CE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038C1A3D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4F9813B8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6D852D21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78778035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5E79F450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6916BC79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1F3D044F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27FC6303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7AF07F49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5581B86B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3F5C0306" w14:textId="2D2A2BDF" w:rsidR="005B5334" w:rsidRDefault="005B5334" w:rsidP="00A15C86">
      <w:pPr>
        <w:rPr>
          <w:b/>
          <w:bCs/>
          <w:color w:val="FF0000"/>
          <w:sz w:val="32"/>
          <w:szCs w:val="32"/>
          <w:lang w:val="vi-VN"/>
        </w:rPr>
      </w:pPr>
      <w:r w:rsidRPr="00A15C86">
        <w:rPr>
          <w:b/>
          <w:bCs/>
          <w:color w:val="FF0000"/>
          <w:sz w:val="32"/>
          <w:szCs w:val="32"/>
          <w:lang w:val="vi-VN"/>
        </w:rPr>
        <w:lastRenderedPageBreak/>
        <w:t>Hệ thống bơm nhiên liệu</w:t>
      </w:r>
    </w:p>
    <w:p w14:paraId="68F3F743" w14:textId="712B9AF0" w:rsidR="000B520C" w:rsidRPr="00AB1002" w:rsidRDefault="000B520C" w:rsidP="00AB1002">
      <w:pPr>
        <w:ind w:firstLine="105"/>
        <w:rPr>
          <w:i/>
          <w:iCs/>
          <w:sz w:val="24"/>
          <w:szCs w:val="24"/>
          <w:lang w:val="vi-VN"/>
        </w:rPr>
      </w:pPr>
      <w:r w:rsidRPr="00AB1002">
        <w:rPr>
          <w:i/>
          <w:iCs/>
          <w:sz w:val="24"/>
          <w:szCs w:val="24"/>
          <w:lang w:val="vi-VN"/>
        </w:rPr>
        <w:t xml:space="preserve">Hệ thống bơm nhiên liệu là một hệ thống bao gồm </w:t>
      </w:r>
      <w:r w:rsidRPr="00854EE7">
        <w:rPr>
          <w:b/>
          <w:bCs/>
          <w:i/>
          <w:iCs/>
          <w:sz w:val="24"/>
          <w:szCs w:val="24"/>
          <w:lang w:val="vi-VN"/>
        </w:rPr>
        <w:t>các máy bơm nhiên liệu</w:t>
      </w:r>
      <w:r w:rsidRPr="00AB1002">
        <w:rPr>
          <w:i/>
          <w:iCs/>
          <w:sz w:val="24"/>
          <w:szCs w:val="24"/>
          <w:lang w:val="vi-VN"/>
        </w:rPr>
        <w:t xml:space="preserve"> từ </w:t>
      </w:r>
      <w:r w:rsidRPr="00854EE7">
        <w:rPr>
          <w:b/>
          <w:bCs/>
          <w:i/>
          <w:iCs/>
          <w:sz w:val="24"/>
          <w:szCs w:val="24"/>
          <w:lang w:val="vi-VN"/>
        </w:rPr>
        <w:t>các khu</w:t>
      </w:r>
      <w:r w:rsidR="00854EE7">
        <w:rPr>
          <w:b/>
          <w:bCs/>
          <w:i/>
          <w:iCs/>
          <w:sz w:val="24"/>
          <w:szCs w:val="24"/>
          <w:lang w:val="vi-VN"/>
        </w:rPr>
        <w:t xml:space="preserve"> vực</w:t>
      </w:r>
      <w:r w:rsidRPr="00854EE7">
        <w:rPr>
          <w:b/>
          <w:bCs/>
          <w:i/>
          <w:iCs/>
          <w:sz w:val="24"/>
          <w:szCs w:val="24"/>
          <w:lang w:val="vi-VN"/>
        </w:rPr>
        <w:t xml:space="preserve"> chứa nhiên liệu (trên cánh hoặc đuôi) đến các động cơ</w:t>
      </w:r>
    </w:p>
    <w:p w14:paraId="475E0343" w14:textId="77777777" w:rsidR="00A97856" w:rsidRDefault="000B520C" w:rsidP="00A97856">
      <w:pPr>
        <w:keepNext/>
        <w:ind w:firstLine="120"/>
        <w:jc w:val="center"/>
      </w:pPr>
      <w:r w:rsidRPr="000B520C">
        <w:rPr>
          <w:i/>
          <w:iCs/>
          <w:noProof/>
          <w:sz w:val="26"/>
          <w:szCs w:val="26"/>
          <w:lang w:val="vi-VN"/>
        </w:rPr>
        <w:drawing>
          <wp:inline distT="0" distB="0" distL="0" distR="0" wp14:anchorId="6A11F565" wp14:editId="3804DD80">
            <wp:extent cx="3943350" cy="35651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51" t="1678" r="7270" b="5450"/>
                    <a:stretch/>
                  </pic:blipFill>
                  <pic:spPr bwMode="auto">
                    <a:xfrm>
                      <a:off x="0" y="0"/>
                      <a:ext cx="3943350" cy="356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6F696" w14:textId="631C82B7" w:rsidR="000B520C" w:rsidRDefault="00A97856" w:rsidP="00A97856">
      <w:pPr>
        <w:pStyle w:val="Caption"/>
        <w:jc w:val="center"/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7</w:t>
      </w:r>
      <w:r w:rsidR="003B106A">
        <w:rPr>
          <w:noProof/>
        </w:rPr>
        <w:fldChar w:fldCharType="end"/>
      </w:r>
      <w:r>
        <w:rPr>
          <w:lang w:val="vi-VN"/>
        </w:rPr>
        <w:t xml:space="preserve">: </w:t>
      </w:r>
      <w:r w:rsidR="008D5A70">
        <w:rPr>
          <w:lang w:val="vi-VN"/>
        </w:rPr>
        <w:t>Bảng</w:t>
      </w:r>
      <w:r>
        <w:rPr>
          <w:lang w:val="vi-VN"/>
        </w:rPr>
        <w:t xml:space="preserve"> điều khiển </w:t>
      </w:r>
      <w:r>
        <w:t>h</w:t>
      </w:r>
      <w:r w:rsidRPr="00153B3D">
        <w:t>ệ thống bơm nhiên liệu</w:t>
      </w:r>
    </w:p>
    <w:p w14:paraId="6597956F" w14:textId="66331765" w:rsidR="006A7CB1" w:rsidRPr="006A7CB1" w:rsidRDefault="004A18D6" w:rsidP="006A7CB1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1. </w:t>
      </w:r>
      <w:r w:rsidR="006A7CB1" w:rsidRPr="006A7CB1">
        <w:rPr>
          <w:sz w:val="24"/>
          <w:szCs w:val="24"/>
          <w:lang w:val="vi-VN"/>
        </w:rPr>
        <w:t>Công tắc bơm nhiên liệu</w:t>
      </w:r>
    </w:p>
    <w:p w14:paraId="034CC1CF" w14:textId="4DDB63ED" w:rsidR="006A7CB1" w:rsidRPr="006A7CB1" w:rsidRDefault="004A18D6" w:rsidP="006A7CB1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2. </w:t>
      </w:r>
      <w:r w:rsidR="006A7CB1" w:rsidRPr="006A7CB1">
        <w:rPr>
          <w:sz w:val="24"/>
          <w:szCs w:val="24"/>
          <w:lang w:val="vi-VN"/>
        </w:rPr>
        <w:t>Đèn áp suất bơm nhiên liệu</w:t>
      </w:r>
      <w:r w:rsidR="00C4326F">
        <w:rPr>
          <w:sz w:val="24"/>
          <w:szCs w:val="24"/>
          <w:lang w:val="vi-VN"/>
        </w:rPr>
        <w:t xml:space="preserve"> </w:t>
      </w:r>
      <w:r w:rsidR="00C4326F" w:rsidRPr="00C4326F">
        <w:rPr>
          <w:color w:val="FFC000"/>
          <w:sz w:val="24"/>
          <w:szCs w:val="24"/>
          <w:lang w:val="vi-VN"/>
        </w:rPr>
        <w:t>|PRESS|</w:t>
      </w:r>
    </w:p>
    <w:p w14:paraId="32B3C6B1" w14:textId="271AD89E" w:rsidR="006A7CB1" w:rsidRPr="006A7CB1" w:rsidRDefault="006A7CB1" w:rsidP="006A7CB1">
      <w:pPr>
        <w:rPr>
          <w:sz w:val="24"/>
          <w:szCs w:val="24"/>
          <w:lang w:val="vi-VN"/>
        </w:rPr>
      </w:pPr>
      <w:r w:rsidRPr="006A7CB1">
        <w:rPr>
          <w:sz w:val="24"/>
          <w:szCs w:val="24"/>
          <w:lang w:val="vi-VN"/>
        </w:rPr>
        <w:t>3</w:t>
      </w:r>
      <w:r w:rsidR="004A18D6">
        <w:rPr>
          <w:sz w:val="24"/>
          <w:szCs w:val="24"/>
          <w:lang w:val="vi-VN"/>
        </w:rPr>
        <w:t xml:space="preserve">. </w:t>
      </w:r>
      <w:r w:rsidRPr="006A7CB1">
        <w:rPr>
          <w:sz w:val="24"/>
          <w:szCs w:val="24"/>
          <w:lang w:val="vi-VN"/>
        </w:rPr>
        <w:t xml:space="preserve">Đèn áp suất bơm nhiên liệu trung tâm </w:t>
      </w:r>
      <w:r w:rsidR="00C4326F" w:rsidRPr="00C4326F">
        <w:rPr>
          <w:color w:val="FFC000"/>
          <w:sz w:val="24"/>
          <w:szCs w:val="24"/>
          <w:lang w:val="vi-VN"/>
        </w:rPr>
        <w:t>|PRESS|</w:t>
      </w:r>
    </w:p>
    <w:p w14:paraId="35DA3963" w14:textId="353D7295" w:rsidR="006A7CB1" w:rsidRPr="006A7CB1" w:rsidRDefault="006A7CB1" w:rsidP="006A7CB1">
      <w:pPr>
        <w:rPr>
          <w:sz w:val="24"/>
          <w:szCs w:val="24"/>
          <w:lang w:val="vi-VN"/>
        </w:rPr>
      </w:pPr>
      <w:r w:rsidRPr="006A7CB1">
        <w:rPr>
          <w:sz w:val="24"/>
          <w:szCs w:val="24"/>
          <w:lang w:val="vi-VN"/>
        </w:rPr>
        <w:t>4</w:t>
      </w:r>
      <w:r w:rsidR="004A18D6">
        <w:rPr>
          <w:sz w:val="24"/>
          <w:szCs w:val="24"/>
          <w:lang w:val="vi-VN"/>
        </w:rPr>
        <w:t xml:space="preserve">. </w:t>
      </w:r>
      <w:r w:rsidRPr="006A7CB1">
        <w:rPr>
          <w:sz w:val="24"/>
          <w:szCs w:val="24"/>
          <w:lang w:val="vi-VN"/>
        </w:rPr>
        <w:t xml:space="preserve">Công tắc </w:t>
      </w:r>
      <w:r w:rsidR="008259B0">
        <w:rPr>
          <w:sz w:val="24"/>
          <w:szCs w:val="24"/>
          <w:lang w:val="vi-VN"/>
        </w:rPr>
        <w:t>CROSSFEED</w:t>
      </w:r>
      <w:r w:rsidR="008259B0" w:rsidRPr="008259B0">
        <w:rPr>
          <w:sz w:val="24"/>
          <w:szCs w:val="24"/>
          <w:vertAlign w:val="superscript"/>
          <w:lang w:val="vi-VN"/>
        </w:rPr>
        <w:t>(2)</w:t>
      </w:r>
    </w:p>
    <w:p w14:paraId="0FD86794" w14:textId="42B424CB" w:rsidR="006A7CB1" w:rsidRPr="006A7CB1" w:rsidRDefault="006A7CB1" w:rsidP="006A7CB1">
      <w:pPr>
        <w:rPr>
          <w:sz w:val="24"/>
          <w:szCs w:val="24"/>
          <w:lang w:val="vi-VN"/>
        </w:rPr>
      </w:pPr>
      <w:r w:rsidRPr="006A7CB1">
        <w:rPr>
          <w:sz w:val="24"/>
          <w:szCs w:val="24"/>
          <w:lang w:val="vi-VN"/>
        </w:rPr>
        <w:t>5</w:t>
      </w:r>
      <w:r w:rsidR="004A18D6">
        <w:rPr>
          <w:sz w:val="24"/>
          <w:szCs w:val="24"/>
          <w:lang w:val="vi-VN"/>
        </w:rPr>
        <w:t xml:space="preserve">. </w:t>
      </w:r>
      <w:r w:rsidRPr="006A7CB1">
        <w:rPr>
          <w:sz w:val="24"/>
          <w:szCs w:val="24"/>
          <w:lang w:val="vi-VN"/>
        </w:rPr>
        <w:t xml:space="preserve">Đèn van </w:t>
      </w:r>
      <w:r w:rsidR="00C4326F" w:rsidRPr="00C4326F">
        <w:rPr>
          <w:color w:val="FFC000"/>
          <w:sz w:val="24"/>
          <w:szCs w:val="24"/>
          <w:lang w:val="vi-VN"/>
        </w:rPr>
        <w:t>|VALVE|</w:t>
      </w:r>
    </w:p>
    <w:p w14:paraId="7C0A5FB8" w14:textId="5CCF9D75" w:rsidR="006A7CB1" w:rsidRPr="006A7CB1" w:rsidRDefault="006A7CB1" w:rsidP="006A7CB1">
      <w:pPr>
        <w:rPr>
          <w:sz w:val="24"/>
          <w:szCs w:val="24"/>
          <w:lang w:val="vi-VN"/>
        </w:rPr>
      </w:pPr>
      <w:r w:rsidRPr="006A7CB1">
        <w:rPr>
          <w:sz w:val="24"/>
          <w:szCs w:val="24"/>
          <w:lang w:val="vi-VN"/>
        </w:rPr>
        <w:t>6</w:t>
      </w:r>
      <w:r w:rsidR="004A18D6">
        <w:rPr>
          <w:sz w:val="24"/>
          <w:szCs w:val="24"/>
          <w:lang w:val="vi-VN"/>
        </w:rPr>
        <w:t xml:space="preserve">. </w:t>
      </w:r>
      <w:r w:rsidRPr="006A7CB1">
        <w:rPr>
          <w:sz w:val="24"/>
          <w:szCs w:val="24"/>
          <w:lang w:val="vi-VN"/>
        </w:rPr>
        <w:t>Công tắc BALANCE</w:t>
      </w:r>
    </w:p>
    <w:p w14:paraId="35071692" w14:textId="3C3FE5E9" w:rsidR="006A7CB1" w:rsidRPr="006A7CB1" w:rsidRDefault="006A7CB1" w:rsidP="006A7CB1">
      <w:pPr>
        <w:rPr>
          <w:sz w:val="24"/>
          <w:szCs w:val="24"/>
          <w:lang w:val="vi-VN"/>
        </w:rPr>
      </w:pPr>
      <w:r w:rsidRPr="006A7CB1">
        <w:rPr>
          <w:sz w:val="24"/>
          <w:szCs w:val="24"/>
          <w:lang w:val="vi-VN"/>
        </w:rPr>
        <w:t>7</w:t>
      </w:r>
      <w:r w:rsidR="004A18D6">
        <w:rPr>
          <w:sz w:val="24"/>
          <w:szCs w:val="24"/>
          <w:lang w:val="vi-VN"/>
        </w:rPr>
        <w:t xml:space="preserve">. </w:t>
      </w:r>
      <w:r w:rsidR="00C4326F">
        <w:rPr>
          <w:sz w:val="24"/>
          <w:szCs w:val="24"/>
          <w:lang w:val="vi-VN"/>
        </w:rPr>
        <w:t>Đèn c</w:t>
      </w:r>
      <w:r w:rsidRPr="006A7CB1">
        <w:rPr>
          <w:sz w:val="24"/>
          <w:szCs w:val="24"/>
          <w:lang w:val="vi-VN"/>
        </w:rPr>
        <w:t xml:space="preserve">ân bằng </w:t>
      </w:r>
      <w:r w:rsidR="00C4326F" w:rsidRPr="00C4326F">
        <w:rPr>
          <w:color w:val="FFC000"/>
          <w:sz w:val="24"/>
          <w:szCs w:val="24"/>
          <w:lang w:val="vi-VN"/>
        </w:rPr>
        <w:t>|FAULT|</w:t>
      </w:r>
    </w:p>
    <w:p w14:paraId="6BF9BB46" w14:textId="7982F202" w:rsidR="006A7CB1" w:rsidRPr="006A7CB1" w:rsidRDefault="006A7CB1" w:rsidP="006A7CB1">
      <w:pPr>
        <w:rPr>
          <w:sz w:val="24"/>
          <w:szCs w:val="24"/>
          <w:lang w:val="vi-VN"/>
        </w:rPr>
      </w:pPr>
      <w:r w:rsidRPr="006A7CB1">
        <w:rPr>
          <w:sz w:val="24"/>
          <w:szCs w:val="24"/>
          <w:lang w:val="vi-VN"/>
        </w:rPr>
        <w:t>8</w:t>
      </w:r>
      <w:r w:rsidR="004A18D6">
        <w:rPr>
          <w:sz w:val="24"/>
          <w:szCs w:val="24"/>
          <w:lang w:val="vi-VN"/>
        </w:rPr>
        <w:t xml:space="preserve">. </w:t>
      </w:r>
      <w:r w:rsidRPr="006A7CB1">
        <w:rPr>
          <w:sz w:val="24"/>
          <w:szCs w:val="24"/>
          <w:lang w:val="vi-VN"/>
        </w:rPr>
        <w:t>Công tắc</w:t>
      </w:r>
      <w:r w:rsidR="00C4326F">
        <w:rPr>
          <w:sz w:val="24"/>
          <w:szCs w:val="24"/>
          <w:lang w:val="vi-VN"/>
        </w:rPr>
        <w:t xml:space="preserve"> vòi xả nhiên liệu</w:t>
      </w:r>
    </w:p>
    <w:p w14:paraId="66925D45" w14:textId="7556F99B" w:rsidR="006A7CB1" w:rsidRPr="006A7CB1" w:rsidRDefault="006A7CB1" w:rsidP="006A7CB1">
      <w:pPr>
        <w:rPr>
          <w:sz w:val="24"/>
          <w:szCs w:val="24"/>
          <w:lang w:val="vi-VN"/>
        </w:rPr>
      </w:pPr>
      <w:r w:rsidRPr="006A7CB1">
        <w:rPr>
          <w:sz w:val="24"/>
          <w:szCs w:val="24"/>
          <w:lang w:val="vi-VN"/>
        </w:rPr>
        <w:t>9</w:t>
      </w:r>
      <w:r w:rsidR="004A18D6">
        <w:rPr>
          <w:sz w:val="24"/>
          <w:szCs w:val="24"/>
          <w:lang w:val="vi-VN"/>
        </w:rPr>
        <w:t xml:space="preserve">. </w:t>
      </w:r>
      <w:r w:rsidRPr="006A7CB1">
        <w:rPr>
          <w:sz w:val="24"/>
          <w:szCs w:val="24"/>
          <w:lang w:val="vi-VN"/>
        </w:rPr>
        <w:t xml:space="preserve">Đèn </w:t>
      </w:r>
      <w:r w:rsidR="00787DA1" w:rsidRPr="00787DA1">
        <w:rPr>
          <w:color w:val="FFC000"/>
          <w:sz w:val="24"/>
          <w:szCs w:val="24"/>
          <w:lang w:val="vi-VN"/>
        </w:rPr>
        <w:t>|VALVE|</w:t>
      </w:r>
      <w:r w:rsidRPr="006A7CB1">
        <w:rPr>
          <w:sz w:val="24"/>
          <w:szCs w:val="24"/>
          <w:lang w:val="vi-VN"/>
        </w:rPr>
        <w:t xml:space="preserve"> Vòi phun nhiên liệu</w:t>
      </w:r>
    </w:p>
    <w:p w14:paraId="18110F30" w14:textId="3BBC571B" w:rsidR="006A7CB1" w:rsidRPr="006A7CB1" w:rsidRDefault="006A7CB1" w:rsidP="006A7CB1">
      <w:pPr>
        <w:rPr>
          <w:sz w:val="24"/>
          <w:szCs w:val="24"/>
          <w:lang w:val="vi-VN"/>
        </w:rPr>
      </w:pPr>
      <w:r w:rsidRPr="006A7CB1">
        <w:rPr>
          <w:sz w:val="24"/>
          <w:szCs w:val="24"/>
          <w:lang w:val="vi-VN"/>
        </w:rPr>
        <w:t>10</w:t>
      </w:r>
      <w:r w:rsidR="004A18D6">
        <w:rPr>
          <w:sz w:val="24"/>
          <w:szCs w:val="24"/>
          <w:lang w:val="vi-VN"/>
        </w:rPr>
        <w:t xml:space="preserve">. </w:t>
      </w:r>
      <w:r w:rsidRPr="006A7CB1">
        <w:rPr>
          <w:sz w:val="24"/>
          <w:szCs w:val="24"/>
          <w:lang w:val="vi-VN"/>
        </w:rPr>
        <w:t xml:space="preserve">Công tắc </w:t>
      </w:r>
      <w:r w:rsidR="00787DA1">
        <w:rPr>
          <w:sz w:val="24"/>
          <w:szCs w:val="24"/>
          <w:lang w:val="vi-VN"/>
        </w:rPr>
        <w:t>xả nhiên liệu</w:t>
      </w:r>
      <w:r w:rsidR="00383AE6">
        <w:rPr>
          <w:sz w:val="24"/>
          <w:szCs w:val="24"/>
          <w:lang w:val="vi-VN"/>
        </w:rPr>
        <w:t xml:space="preserve"> bằng tay</w:t>
      </w:r>
    </w:p>
    <w:p w14:paraId="61806639" w14:textId="62D23978" w:rsidR="006A7CB1" w:rsidRPr="006A7CB1" w:rsidRDefault="006A7CB1" w:rsidP="006A7CB1">
      <w:pPr>
        <w:rPr>
          <w:sz w:val="24"/>
          <w:szCs w:val="24"/>
          <w:lang w:val="vi-VN"/>
        </w:rPr>
      </w:pPr>
      <w:r w:rsidRPr="006A7CB1">
        <w:rPr>
          <w:sz w:val="24"/>
          <w:szCs w:val="24"/>
          <w:lang w:val="vi-VN"/>
        </w:rPr>
        <w:t>11</w:t>
      </w:r>
      <w:r w:rsidR="004A18D6">
        <w:rPr>
          <w:sz w:val="24"/>
          <w:szCs w:val="24"/>
          <w:lang w:val="vi-VN"/>
        </w:rPr>
        <w:t>.</w:t>
      </w:r>
      <w:r w:rsidR="00C403DC">
        <w:rPr>
          <w:sz w:val="24"/>
          <w:szCs w:val="24"/>
          <w:lang w:val="vi-VN"/>
        </w:rPr>
        <w:t xml:space="preserve"> Đèn xả nhiên liệu</w:t>
      </w:r>
      <w:r w:rsidR="004A18D6">
        <w:rPr>
          <w:sz w:val="24"/>
          <w:szCs w:val="24"/>
          <w:lang w:val="vi-VN"/>
        </w:rPr>
        <w:t xml:space="preserve"> </w:t>
      </w:r>
      <w:r w:rsidR="00C403DC" w:rsidRPr="00C403DC">
        <w:rPr>
          <w:color w:val="FFC000"/>
          <w:sz w:val="24"/>
          <w:szCs w:val="24"/>
          <w:lang w:val="vi-VN"/>
        </w:rPr>
        <w:t>|FAULT|</w:t>
      </w:r>
    </w:p>
    <w:p w14:paraId="7102C5D5" w14:textId="561E18DD" w:rsidR="00DB0A24" w:rsidRDefault="006A7CB1" w:rsidP="006A7CB1">
      <w:pPr>
        <w:rPr>
          <w:b/>
          <w:bCs/>
          <w:color w:val="FF0000"/>
          <w:sz w:val="32"/>
          <w:szCs w:val="32"/>
          <w:lang w:val="vi-VN"/>
        </w:rPr>
      </w:pPr>
      <w:r w:rsidRPr="006A7CB1">
        <w:rPr>
          <w:sz w:val="24"/>
          <w:szCs w:val="24"/>
          <w:lang w:val="vi-VN"/>
        </w:rPr>
        <w:t>12</w:t>
      </w:r>
      <w:r w:rsidR="004A18D6">
        <w:rPr>
          <w:sz w:val="24"/>
          <w:szCs w:val="24"/>
          <w:lang w:val="vi-VN"/>
        </w:rPr>
        <w:t xml:space="preserve">. </w:t>
      </w:r>
      <w:r w:rsidRPr="006A7CB1">
        <w:rPr>
          <w:sz w:val="24"/>
          <w:szCs w:val="24"/>
          <w:lang w:val="vi-VN"/>
        </w:rPr>
        <w:t xml:space="preserve">Bộ chọn NHIÊN </w:t>
      </w:r>
      <w:r w:rsidR="00C403DC">
        <w:rPr>
          <w:sz w:val="24"/>
          <w:szCs w:val="24"/>
          <w:lang w:val="vi-VN"/>
        </w:rPr>
        <w:t>LIỆU cần xả</w:t>
      </w:r>
    </w:p>
    <w:p w14:paraId="67AC2999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5FC98960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39C04854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702A4DA2" w14:textId="77777777" w:rsidR="00DB0A24" w:rsidRDefault="00DB0A24" w:rsidP="00A15C86">
      <w:pPr>
        <w:rPr>
          <w:b/>
          <w:bCs/>
          <w:color w:val="FF0000"/>
          <w:sz w:val="32"/>
          <w:szCs w:val="32"/>
          <w:lang w:val="vi-VN"/>
        </w:rPr>
      </w:pPr>
    </w:p>
    <w:p w14:paraId="106A8C6B" w14:textId="57A8574F" w:rsidR="005B5334" w:rsidRDefault="005B5334" w:rsidP="00A15C86">
      <w:pPr>
        <w:rPr>
          <w:b/>
          <w:bCs/>
          <w:color w:val="FF0000"/>
          <w:sz w:val="32"/>
          <w:szCs w:val="32"/>
          <w:lang w:val="vi-VN"/>
        </w:rPr>
      </w:pPr>
      <w:r w:rsidRPr="00A15C86">
        <w:rPr>
          <w:b/>
          <w:bCs/>
          <w:color w:val="FF0000"/>
          <w:sz w:val="32"/>
          <w:szCs w:val="32"/>
          <w:lang w:val="vi-VN"/>
        </w:rPr>
        <w:lastRenderedPageBreak/>
        <w:t>Hệ thống điện</w:t>
      </w:r>
    </w:p>
    <w:p w14:paraId="3D8A467D" w14:textId="744BEF01" w:rsidR="00A97856" w:rsidRDefault="00A97856" w:rsidP="00A97856">
      <w:pPr>
        <w:ind w:firstLine="105"/>
        <w:rPr>
          <w:i/>
          <w:iCs/>
          <w:sz w:val="24"/>
          <w:szCs w:val="24"/>
          <w:lang w:val="vi-VN"/>
        </w:rPr>
      </w:pPr>
      <w:r w:rsidRPr="00A97856">
        <w:rPr>
          <w:i/>
          <w:iCs/>
          <w:sz w:val="24"/>
          <w:szCs w:val="24"/>
          <w:lang w:val="vi-VN"/>
        </w:rPr>
        <w:t xml:space="preserve">  Hệ thống điện điều khiển điện</w:t>
      </w:r>
      <w:r>
        <w:rPr>
          <w:i/>
          <w:iCs/>
          <w:sz w:val="24"/>
          <w:szCs w:val="24"/>
          <w:lang w:val="vi-VN"/>
        </w:rPr>
        <w:t xml:space="preserve"> từ cung cấp từ </w:t>
      </w:r>
      <w:r w:rsidRPr="00854EE7">
        <w:rPr>
          <w:b/>
          <w:bCs/>
          <w:i/>
          <w:iCs/>
          <w:sz w:val="24"/>
          <w:szCs w:val="24"/>
          <w:lang w:val="vi-VN"/>
        </w:rPr>
        <w:t>động cơ hoặc các thiết bị cung cấp điện khác</w:t>
      </w:r>
      <w:r w:rsidRPr="00A97856">
        <w:rPr>
          <w:i/>
          <w:iCs/>
          <w:sz w:val="24"/>
          <w:szCs w:val="24"/>
          <w:lang w:val="vi-VN"/>
        </w:rPr>
        <w:t xml:space="preserve"> cho các </w:t>
      </w:r>
      <w:r w:rsidRPr="00854EE7">
        <w:rPr>
          <w:b/>
          <w:bCs/>
          <w:i/>
          <w:iCs/>
          <w:sz w:val="24"/>
          <w:szCs w:val="24"/>
          <w:lang w:val="vi-VN"/>
        </w:rPr>
        <w:t>hệ thống khác trên máy bay</w:t>
      </w:r>
      <w:r w:rsidRPr="00A97856">
        <w:rPr>
          <w:i/>
          <w:iCs/>
          <w:sz w:val="24"/>
          <w:szCs w:val="24"/>
          <w:lang w:val="vi-VN"/>
        </w:rPr>
        <w:t>, bao gồm cả dịch vụ cho hành khách</w:t>
      </w:r>
    </w:p>
    <w:p w14:paraId="7AD1475C" w14:textId="679764B0" w:rsidR="00A97856" w:rsidRPr="008D5A70" w:rsidRDefault="008D5A70" w:rsidP="00A97856">
      <w:pPr>
        <w:keepNext/>
        <w:ind w:firstLine="105"/>
        <w:jc w:val="center"/>
        <w:rPr>
          <w:lang w:val="vi-VN"/>
        </w:rPr>
      </w:pPr>
      <w:r w:rsidRPr="00A97856">
        <w:rPr>
          <w:i/>
          <w:iCs/>
          <w:noProof/>
          <w:sz w:val="24"/>
          <w:szCs w:val="24"/>
          <w:lang w:val="vi-VN"/>
        </w:rPr>
        <w:drawing>
          <wp:inline distT="0" distB="0" distL="0" distR="0" wp14:anchorId="4314945D" wp14:editId="7BB87DE5">
            <wp:extent cx="3635514" cy="372291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263" t="1880" r="7094" b="1503"/>
                    <a:stretch/>
                  </pic:blipFill>
                  <pic:spPr bwMode="auto">
                    <a:xfrm>
                      <a:off x="0" y="0"/>
                      <a:ext cx="3635514" cy="3722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CF479" w14:textId="61C8F5CA" w:rsidR="00A97856" w:rsidRDefault="00A97856" w:rsidP="00A97856">
      <w:pPr>
        <w:pStyle w:val="Caption"/>
        <w:jc w:val="center"/>
        <w:rPr>
          <w:lang w:val="vi-VN"/>
        </w:rPr>
      </w:pPr>
      <w:r w:rsidRPr="00A473F4">
        <w:rPr>
          <w:lang w:val="vi-VN"/>
        </w:rPr>
        <w:t xml:space="preserve">Hình </w:t>
      </w:r>
      <w:r>
        <w:fldChar w:fldCharType="begin"/>
      </w:r>
      <w:r w:rsidRPr="00A473F4">
        <w:rPr>
          <w:lang w:val="vi-VN"/>
        </w:rPr>
        <w:instrText xml:space="preserve"> SEQ Hình \* ARABIC </w:instrText>
      </w:r>
      <w:r>
        <w:fldChar w:fldCharType="separate"/>
      </w:r>
      <w:r w:rsidR="0042731F">
        <w:rPr>
          <w:noProof/>
          <w:lang w:val="vi-VN"/>
        </w:rPr>
        <w:t>8</w:t>
      </w:r>
      <w:r>
        <w:fldChar w:fldCharType="end"/>
      </w:r>
      <w:r>
        <w:rPr>
          <w:lang w:val="vi-VN"/>
        </w:rPr>
        <w:t xml:space="preserve">: </w:t>
      </w:r>
      <w:r w:rsidR="008D5A70">
        <w:rPr>
          <w:lang w:val="vi-VN"/>
        </w:rPr>
        <w:t>Bảng</w:t>
      </w:r>
      <w:r>
        <w:rPr>
          <w:lang w:val="vi-VN"/>
        </w:rPr>
        <w:t xml:space="preserve"> điều khiển hệ thống điện</w:t>
      </w:r>
    </w:p>
    <w:p w14:paraId="0B631BC2" w14:textId="3C2D79E1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1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 xml:space="preserve">Công tắc </w:t>
      </w:r>
      <w:r w:rsidR="008A163F">
        <w:rPr>
          <w:sz w:val="24"/>
          <w:szCs w:val="24"/>
          <w:lang w:val="vi-VN"/>
        </w:rPr>
        <w:t>pin</w:t>
      </w:r>
    </w:p>
    <w:p w14:paraId="742CA668" w14:textId="0D03B1E8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2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 xml:space="preserve">Đèn </w:t>
      </w:r>
      <w:r w:rsidR="008A163F" w:rsidRPr="008A163F">
        <w:rPr>
          <w:color w:val="FFC000"/>
          <w:sz w:val="24"/>
          <w:szCs w:val="24"/>
          <w:lang w:val="vi-VN"/>
        </w:rPr>
        <w:t>|OFF|</w:t>
      </w:r>
      <w:r w:rsidRPr="00BB1114">
        <w:rPr>
          <w:sz w:val="24"/>
          <w:szCs w:val="24"/>
          <w:lang w:val="vi-VN"/>
        </w:rPr>
        <w:t xml:space="preserve"> pin</w:t>
      </w:r>
      <w:r w:rsidR="008A163F">
        <w:rPr>
          <w:sz w:val="24"/>
          <w:szCs w:val="24"/>
          <w:lang w:val="vi-VN"/>
        </w:rPr>
        <w:t xml:space="preserve"> </w:t>
      </w:r>
    </w:p>
    <w:p w14:paraId="6FF8E82D" w14:textId="3A43DD2A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3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>Công tắc nguồn IFE/PASS SEATS</w:t>
      </w:r>
    </w:p>
    <w:p w14:paraId="3AF0050D" w14:textId="16FB32EF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4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>Đèn IFE/PASS SEATS</w:t>
      </w:r>
      <w:r w:rsidR="008A163F">
        <w:rPr>
          <w:sz w:val="24"/>
          <w:szCs w:val="24"/>
          <w:lang w:val="vi-VN"/>
        </w:rPr>
        <w:t xml:space="preserve"> </w:t>
      </w:r>
      <w:r w:rsidR="008A163F" w:rsidRPr="008A163F">
        <w:rPr>
          <w:color w:val="FFC000"/>
          <w:sz w:val="24"/>
          <w:szCs w:val="24"/>
          <w:lang w:val="vi-VN"/>
        </w:rPr>
        <w:t>|OFF|</w:t>
      </w:r>
    </w:p>
    <w:p w14:paraId="24FEA38F" w14:textId="7305BBE6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5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>Công tắc nguồn bên ngoài chuyển tiếp (FWD EXT PWR)</w:t>
      </w:r>
    </w:p>
    <w:p w14:paraId="57D564A3" w14:textId="6847A5CF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6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 xml:space="preserve">Chuyển tiếp đèn </w:t>
      </w:r>
      <w:r w:rsidR="008A163F" w:rsidRPr="008A163F">
        <w:rPr>
          <w:color w:val="808080" w:themeColor="background1" w:themeShade="80"/>
          <w:sz w:val="24"/>
          <w:szCs w:val="24"/>
          <w:lang w:val="vi-VN"/>
        </w:rPr>
        <w:t>|</w:t>
      </w:r>
      <w:r w:rsidR="008A163F">
        <w:rPr>
          <w:color w:val="808080" w:themeColor="background1" w:themeShade="80"/>
          <w:sz w:val="24"/>
          <w:szCs w:val="24"/>
          <w:lang w:val="vi-VN"/>
        </w:rPr>
        <w:t>ON</w:t>
      </w:r>
      <w:r w:rsidR="008A163F" w:rsidRPr="008A163F">
        <w:rPr>
          <w:color w:val="808080" w:themeColor="background1" w:themeShade="80"/>
          <w:sz w:val="24"/>
          <w:szCs w:val="24"/>
          <w:lang w:val="vi-VN"/>
        </w:rPr>
        <w:t>|</w:t>
      </w:r>
      <w:r w:rsidRPr="00BB1114">
        <w:rPr>
          <w:sz w:val="24"/>
          <w:szCs w:val="24"/>
          <w:lang w:val="vi-VN"/>
        </w:rPr>
        <w:t xml:space="preserve"> nguồn bên ngoài</w:t>
      </w:r>
    </w:p>
    <w:p w14:paraId="3082AA31" w14:textId="1430A549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7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 xml:space="preserve">Nguồn điện bên ngoài chuyển tiếp </w:t>
      </w:r>
      <w:r w:rsidR="008A163F" w:rsidRPr="008A163F">
        <w:rPr>
          <w:color w:val="808080" w:themeColor="background1" w:themeShade="80"/>
          <w:sz w:val="24"/>
          <w:szCs w:val="24"/>
          <w:lang w:val="vi-VN"/>
        </w:rPr>
        <w:t>|AVAIL|</w:t>
      </w:r>
    </w:p>
    <w:p w14:paraId="1FC7DFA3" w14:textId="1534145D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8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>Công tắc điều khiển máy phát điện (GEN CTRL)</w:t>
      </w:r>
    </w:p>
    <w:p w14:paraId="51DB2EC7" w14:textId="5AD92C29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9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 xml:space="preserve">Đèn </w:t>
      </w:r>
      <w:r w:rsidR="008A163F" w:rsidRPr="008A163F">
        <w:rPr>
          <w:color w:val="FFC000"/>
          <w:sz w:val="24"/>
          <w:szCs w:val="24"/>
          <w:lang w:val="vi-VN"/>
        </w:rPr>
        <w:t>|OFF|</w:t>
      </w:r>
      <w:r w:rsidRPr="00BB1114">
        <w:rPr>
          <w:sz w:val="24"/>
          <w:szCs w:val="24"/>
          <w:lang w:val="vi-VN"/>
        </w:rPr>
        <w:t xml:space="preserve"> máy phát điện</w:t>
      </w:r>
    </w:p>
    <w:p w14:paraId="609E7BD5" w14:textId="71F883B9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10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>Công tắc ngắt kết nối ổ đĩa máy phát (DRIVE DISC)</w:t>
      </w:r>
    </w:p>
    <w:p w14:paraId="3B0177AA" w14:textId="361820A2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11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 xml:space="preserve">Đèn </w:t>
      </w:r>
      <w:r w:rsidR="00E45BB8" w:rsidRPr="00E45BB8">
        <w:rPr>
          <w:color w:val="FFC000"/>
          <w:sz w:val="24"/>
          <w:szCs w:val="24"/>
          <w:lang w:val="vi-VN"/>
        </w:rPr>
        <w:t>|DRIVE|</w:t>
      </w:r>
      <w:r w:rsidRPr="00BB1114">
        <w:rPr>
          <w:sz w:val="24"/>
          <w:szCs w:val="24"/>
          <w:lang w:val="vi-VN"/>
        </w:rPr>
        <w:t xml:space="preserve"> của máy phát điện</w:t>
      </w:r>
    </w:p>
    <w:p w14:paraId="42589411" w14:textId="3513EA3B" w:rsidR="00BB1114" w:rsidRPr="008259B0" w:rsidRDefault="00BB1114" w:rsidP="00BB1114">
      <w:pPr>
        <w:rPr>
          <w:sz w:val="24"/>
          <w:szCs w:val="24"/>
          <w:vertAlign w:val="superscript"/>
          <w:lang w:val="vi-VN"/>
        </w:rPr>
      </w:pPr>
      <w:r w:rsidRPr="00BB1114">
        <w:rPr>
          <w:sz w:val="24"/>
          <w:szCs w:val="24"/>
          <w:lang w:val="vi-VN"/>
        </w:rPr>
        <w:t>12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 xml:space="preserve">Bộ chọn </w:t>
      </w:r>
      <w:r w:rsidR="008259B0">
        <w:rPr>
          <w:sz w:val="24"/>
          <w:szCs w:val="24"/>
          <w:lang w:val="vi-VN"/>
        </w:rPr>
        <w:t>APU</w:t>
      </w:r>
      <w:r w:rsidR="008259B0" w:rsidRPr="008259B0">
        <w:rPr>
          <w:sz w:val="24"/>
          <w:szCs w:val="24"/>
          <w:vertAlign w:val="superscript"/>
          <w:lang w:val="vi-VN"/>
        </w:rPr>
        <w:t>(3)</w:t>
      </w:r>
    </w:p>
    <w:p w14:paraId="5B352BD0" w14:textId="5396ED22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13</w:t>
      </w:r>
      <w:r w:rsidR="004A18D6">
        <w:rPr>
          <w:sz w:val="24"/>
          <w:szCs w:val="24"/>
          <w:lang w:val="vi-VN"/>
        </w:rPr>
        <w:t>.</w:t>
      </w:r>
      <w:r w:rsidR="008A163F">
        <w:rPr>
          <w:sz w:val="24"/>
          <w:szCs w:val="24"/>
          <w:lang w:val="vi-VN"/>
        </w:rPr>
        <w:t xml:space="preserve"> Đèn </w:t>
      </w:r>
      <w:r w:rsidR="008A163F" w:rsidRPr="008A163F">
        <w:rPr>
          <w:color w:val="FFC000"/>
          <w:sz w:val="24"/>
          <w:szCs w:val="24"/>
          <w:lang w:val="vi-VN"/>
        </w:rPr>
        <w:t>|</w:t>
      </w:r>
      <w:r w:rsidRPr="008A163F">
        <w:rPr>
          <w:color w:val="FFC000"/>
          <w:sz w:val="24"/>
          <w:szCs w:val="24"/>
          <w:lang w:val="vi-VN"/>
        </w:rPr>
        <w:t xml:space="preserve">APU </w:t>
      </w:r>
      <w:r w:rsidR="008A163F" w:rsidRPr="008A163F">
        <w:rPr>
          <w:color w:val="FFC000"/>
          <w:sz w:val="24"/>
          <w:szCs w:val="24"/>
          <w:lang w:val="vi-VN"/>
        </w:rPr>
        <w:t>FAULT|</w:t>
      </w:r>
    </w:p>
    <w:p w14:paraId="21DEAA06" w14:textId="71DC547F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14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>Máy phát điện APU</w:t>
      </w:r>
      <w:r w:rsidR="00AA514B" w:rsidRPr="008259B0">
        <w:rPr>
          <w:sz w:val="24"/>
          <w:szCs w:val="24"/>
          <w:vertAlign w:val="superscript"/>
          <w:lang w:val="vi-VN"/>
        </w:rPr>
        <w:t>(3)</w:t>
      </w:r>
      <w:r w:rsidRPr="00BB1114">
        <w:rPr>
          <w:sz w:val="24"/>
          <w:szCs w:val="24"/>
          <w:lang w:val="vi-VN"/>
        </w:rPr>
        <w:t xml:space="preserve"> (APU GEN)</w:t>
      </w:r>
    </w:p>
    <w:p w14:paraId="762D6B63" w14:textId="015A85F8" w:rsidR="00BB1114" w:rsidRPr="00BB1114" w:rsidRDefault="00BB1114" w:rsidP="00BB1114">
      <w:pPr>
        <w:rPr>
          <w:sz w:val="24"/>
          <w:szCs w:val="24"/>
          <w:lang w:val="vi-VN"/>
        </w:rPr>
      </w:pPr>
      <w:r w:rsidRPr="00BB1114">
        <w:rPr>
          <w:sz w:val="24"/>
          <w:szCs w:val="24"/>
          <w:lang w:val="vi-VN"/>
        </w:rPr>
        <w:t>15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 xml:space="preserve">Đèn </w:t>
      </w:r>
      <w:r w:rsidR="008A163F" w:rsidRPr="008A163F">
        <w:rPr>
          <w:color w:val="FFC000"/>
          <w:sz w:val="24"/>
          <w:szCs w:val="24"/>
          <w:lang w:val="vi-VN"/>
        </w:rPr>
        <w:t>|OFF|</w:t>
      </w:r>
      <w:r w:rsidRPr="00BB1114">
        <w:rPr>
          <w:sz w:val="24"/>
          <w:szCs w:val="24"/>
          <w:lang w:val="vi-VN"/>
        </w:rPr>
        <w:t xml:space="preserve"> Máy phát</w:t>
      </w:r>
      <w:r w:rsidR="00AA514B" w:rsidRPr="00AA514B">
        <w:rPr>
          <w:sz w:val="24"/>
          <w:szCs w:val="24"/>
          <w:lang w:val="vi-VN"/>
        </w:rPr>
        <w:t xml:space="preserve"> </w:t>
      </w:r>
      <w:r w:rsidR="00AA514B">
        <w:rPr>
          <w:sz w:val="24"/>
          <w:szCs w:val="24"/>
          <w:lang w:val="vi-VN"/>
        </w:rPr>
        <w:t>điện</w:t>
      </w:r>
      <w:r w:rsidRPr="00BB1114">
        <w:rPr>
          <w:sz w:val="24"/>
          <w:szCs w:val="24"/>
          <w:lang w:val="vi-VN"/>
        </w:rPr>
        <w:t xml:space="preserve"> APU</w:t>
      </w:r>
      <w:r w:rsidR="00AA514B" w:rsidRPr="008259B0">
        <w:rPr>
          <w:sz w:val="24"/>
          <w:szCs w:val="24"/>
          <w:vertAlign w:val="superscript"/>
          <w:lang w:val="vi-VN"/>
        </w:rPr>
        <w:t>(</w:t>
      </w:r>
      <w:r w:rsidR="00F858B3">
        <w:rPr>
          <w:sz w:val="24"/>
          <w:szCs w:val="24"/>
          <w:vertAlign w:val="superscript"/>
          <w:lang w:val="vi-VN"/>
        </w:rPr>
        <w:t>3</w:t>
      </w:r>
      <w:r w:rsidR="00AA514B" w:rsidRPr="008259B0">
        <w:rPr>
          <w:sz w:val="24"/>
          <w:szCs w:val="24"/>
          <w:vertAlign w:val="superscript"/>
          <w:lang w:val="vi-VN"/>
        </w:rPr>
        <w:t>)</w:t>
      </w:r>
    </w:p>
    <w:p w14:paraId="73A4E279" w14:textId="0EDE8C2E" w:rsidR="00DB0A24" w:rsidRDefault="00BB1114" w:rsidP="00A15C86">
      <w:pPr>
        <w:rPr>
          <w:b/>
          <w:bCs/>
          <w:color w:val="FF0000"/>
          <w:sz w:val="32"/>
          <w:szCs w:val="32"/>
          <w:lang w:val="vi-VN"/>
        </w:rPr>
      </w:pPr>
      <w:r w:rsidRPr="00BB1114">
        <w:rPr>
          <w:sz w:val="24"/>
          <w:szCs w:val="24"/>
          <w:lang w:val="vi-VN"/>
        </w:rPr>
        <w:t>16</w:t>
      </w:r>
      <w:r w:rsidR="004A18D6">
        <w:rPr>
          <w:sz w:val="24"/>
          <w:szCs w:val="24"/>
          <w:lang w:val="vi-VN"/>
        </w:rPr>
        <w:t xml:space="preserve">. </w:t>
      </w:r>
      <w:r w:rsidRPr="00BB1114">
        <w:rPr>
          <w:sz w:val="24"/>
          <w:szCs w:val="24"/>
          <w:lang w:val="vi-VN"/>
        </w:rPr>
        <w:t xml:space="preserve">Công tắc nguồn ngoài </w:t>
      </w:r>
      <w:r w:rsidR="00307C35">
        <w:rPr>
          <w:sz w:val="24"/>
          <w:szCs w:val="24"/>
          <w:lang w:val="vi-VN"/>
        </w:rPr>
        <w:t>phía sau</w:t>
      </w:r>
      <w:r w:rsidRPr="00BB1114">
        <w:rPr>
          <w:sz w:val="24"/>
          <w:szCs w:val="24"/>
          <w:lang w:val="vi-VN"/>
        </w:rPr>
        <w:t xml:space="preserve"> (AFT EXT PWR)</w:t>
      </w:r>
    </w:p>
    <w:p w14:paraId="125E362B" w14:textId="0A64C4AF" w:rsidR="005B5334" w:rsidRDefault="005B5334" w:rsidP="00A15C86">
      <w:pPr>
        <w:rPr>
          <w:b/>
          <w:bCs/>
          <w:color w:val="FF0000"/>
          <w:sz w:val="32"/>
          <w:szCs w:val="32"/>
          <w:lang w:val="vi-VN"/>
        </w:rPr>
      </w:pPr>
      <w:r w:rsidRPr="00A15C86">
        <w:rPr>
          <w:b/>
          <w:bCs/>
          <w:color w:val="FF0000"/>
          <w:sz w:val="32"/>
          <w:szCs w:val="32"/>
          <w:lang w:val="vi-VN"/>
        </w:rPr>
        <w:lastRenderedPageBreak/>
        <w:t xml:space="preserve">Hệ thống </w:t>
      </w:r>
      <w:r w:rsidR="00B85917" w:rsidRPr="00A15C86">
        <w:rPr>
          <w:b/>
          <w:bCs/>
          <w:color w:val="FF0000"/>
          <w:sz w:val="32"/>
          <w:szCs w:val="32"/>
          <w:lang w:val="vi-VN"/>
        </w:rPr>
        <w:t>điều</w:t>
      </w:r>
      <w:r w:rsidRPr="00A15C86">
        <w:rPr>
          <w:b/>
          <w:bCs/>
          <w:color w:val="FF0000"/>
          <w:sz w:val="32"/>
          <w:szCs w:val="32"/>
          <w:lang w:val="vi-VN"/>
        </w:rPr>
        <w:t xml:space="preserve"> </w:t>
      </w:r>
      <w:r w:rsidR="00B85917" w:rsidRPr="00A15C86">
        <w:rPr>
          <w:b/>
          <w:bCs/>
          <w:color w:val="FF0000"/>
          <w:sz w:val="32"/>
          <w:szCs w:val="32"/>
          <w:lang w:val="vi-VN"/>
        </w:rPr>
        <w:t>áp/nhiệt độ</w:t>
      </w:r>
    </w:p>
    <w:p w14:paraId="288F7228" w14:textId="48C4116A" w:rsidR="00A473F4" w:rsidRPr="00E073C5" w:rsidRDefault="00A473F4" w:rsidP="00E073C5">
      <w:pPr>
        <w:pStyle w:val="ListParagraph"/>
        <w:numPr>
          <w:ilvl w:val="0"/>
          <w:numId w:val="40"/>
        </w:numPr>
        <w:rPr>
          <w:i/>
          <w:iCs/>
          <w:color w:val="FF0000"/>
          <w:sz w:val="32"/>
          <w:szCs w:val="32"/>
          <w:lang w:val="vi-VN"/>
        </w:rPr>
      </w:pPr>
      <w:r w:rsidRPr="00E073C5">
        <w:rPr>
          <w:i/>
          <w:iCs/>
          <w:color w:val="FF0000"/>
          <w:sz w:val="32"/>
          <w:szCs w:val="32"/>
          <w:lang w:val="vi-VN"/>
        </w:rPr>
        <w:t>Hệ thống điều nhiệt khoang hàng</w:t>
      </w:r>
    </w:p>
    <w:p w14:paraId="1261F2F3" w14:textId="77777777" w:rsidR="00A473F4" w:rsidRDefault="00A473F4" w:rsidP="00A473F4">
      <w:pPr>
        <w:keepNext/>
        <w:jc w:val="center"/>
      </w:pPr>
      <w:r w:rsidRPr="00A473F4">
        <w:rPr>
          <w:i/>
          <w:iCs/>
          <w:noProof/>
          <w:sz w:val="28"/>
          <w:szCs w:val="28"/>
          <w:lang w:val="vi-VN"/>
        </w:rPr>
        <w:drawing>
          <wp:inline distT="0" distB="0" distL="0" distR="0" wp14:anchorId="267052EB" wp14:editId="57162D23">
            <wp:extent cx="4742660" cy="207645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237" t="11742" r="9710" b="5658"/>
                    <a:stretch/>
                  </pic:blipFill>
                  <pic:spPr bwMode="auto">
                    <a:xfrm>
                      <a:off x="0" y="0"/>
                      <a:ext cx="47426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22B1F" w14:textId="597AD49A" w:rsidR="00A473F4" w:rsidRDefault="00A473F4" w:rsidP="00A473F4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9</w:t>
      </w:r>
      <w:r w:rsidR="003B106A">
        <w:rPr>
          <w:noProof/>
        </w:rPr>
        <w:fldChar w:fldCharType="end"/>
      </w:r>
      <w:r>
        <w:rPr>
          <w:lang w:val="vi-VN"/>
        </w:rPr>
        <w:t xml:space="preserve">: </w:t>
      </w:r>
      <w:r w:rsidR="008D5A70">
        <w:rPr>
          <w:lang w:val="vi-VN"/>
        </w:rPr>
        <w:t xml:space="preserve">Bảng </w:t>
      </w:r>
      <w:r>
        <w:rPr>
          <w:lang w:val="vi-VN"/>
        </w:rPr>
        <w:t>điều khiển hệ thống điều nhiệt khoang hàng</w:t>
      </w:r>
    </w:p>
    <w:p w14:paraId="1E9414BD" w14:textId="7E6D42F9" w:rsidR="00A473F4" w:rsidRPr="008D5A70" w:rsidRDefault="00A473F4" w:rsidP="00A473F4">
      <w:pPr>
        <w:rPr>
          <w:sz w:val="24"/>
          <w:szCs w:val="24"/>
          <w:lang w:val="vi-VN"/>
        </w:rPr>
      </w:pPr>
      <w:r w:rsidRPr="008D5A70">
        <w:rPr>
          <w:sz w:val="24"/>
          <w:szCs w:val="24"/>
          <w:lang w:val="vi-VN"/>
        </w:rPr>
        <w:t>1. Bộ chọn LƯU LƯỢNG HÀNG HÓA</w:t>
      </w:r>
    </w:p>
    <w:p w14:paraId="5ADA2B54" w14:textId="7557D784" w:rsidR="00A473F4" w:rsidRDefault="00A473F4" w:rsidP="00A473F4">
      <w:pPr>
        <w:rPr>
          <w:sz w:val="24"/>
          <w:szCs w:val="24"/>
          <w:lang w:val="vi-VN"/>
        </w:rPr>
      </w:pPr>
      <w:r w:rsidRPr="008D5A70">
        <w:rPr>
          <w:sz w:val="24"/>
          <w:szCs w:val="24"/>
          <w:lang w:val="vi-VN"/>
        </w:rPr>
        <w:t>2. Điều khiển điều hòa không khí hàng hóa phía trước (FWD CARGO A/C)</w:t>
      </w:r>
    </w:p>
    <w:p w14:paraId="217A6A81" w14:textId="234AEC62" w:rsidR="00E63EBC" w:rsidRPr="00E63EBC" w:rsidRDefault="00E63EBC" w:rsidP="00E63EBC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3. </w:t>
      </w:r>
      <w:r w:rsidRPr="00E63EBC">
        <w:rPr>
          <w:sz w:val="24"/>
          <w:szCs w:val="24"/>
          <w:lang w:val="vi-VN"/>
        </w:rPr>
        <w:t xml:space="preserve">Công tắc </w:t>
      </w:r>
      <w:r>
        <w:rPr>
          <w:sz w:val="24"/>
          <w:szCs w:val="24"/>
          <w:lang w:val="vi-VN"/>
        </w:rPr>
        <w:t>BULK</w:t>
      </w:r>
    </w:p>
    <w:p w14:paraId="45F3EB79" w14:textId="062AB996" w:rsidR="00E63EBC" w:rsidRPr="008D5A70" w:rsidRDefault="00E63EBC" w:rsidP="00E63EBC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4. </w:t>
      </w:r>
      <w:r w:rsidRPr="00E63EBC">
        <w:rPr>
          <w:sz w:val="24"/>
          <w:szCs w:val="24"/>
          <w:lang w:val="vi-VN"/>
        </w:rPr>
        <w:t xml:space="preserve">Điều hòa không khí chở hàng phía trước (FWD CARGO A/C) </w:t>
      </w:r>
      <w:r w:rsidRPr="00E63EBC">
        <w:rPr>
          <w:color w:val="FFC000"/>
          <w:sz w:val="24"/>
          <w:szCs w:val="24"/>
          <w:lang w:val="vi-VN"/>
        </w:rPr>
        <w:t>|OFF|</w:t>
      </w:r>
    </w:p>
    <w:p w14:paraId="3E16F54D" w14:textId="6E8365EC" w:rsidR="008D5A70" w:rsidRPr="00E073C5" w:rsidRDefault="00E073C5" w:rsidP="00E073C5">
      <w:pPr>
        <w:ind w:left="426"/>
        <w:rPr>
          <w:i/>
          <w:iCs/>
          <w:color w:val="FF0000"/>
          <w:sz w:val="32"/>
          <w:szCs w:val="32"/>
          <w:lang w:val="vi-VN"/>
        </w:rPr>
      </w:pPr>
      <w:r>
        <w:rPr>
          <w:i/>
          <w:iCs/>
          <w:color w:val="FF0000"/>
          <w:sz w:val="32"/>
          <w:szCs w:val="32"/>
          <w:lang w:val="vi-VN"/>
        </w:rPr>
        <w:t xml:space="preserve">b. </w:t>
      </w:r>
      <w:r w:rsidR="008D5A70" w:rsidRPr="00E073C5">
        <w:rPr>
          <w:i/>
          <w:iCs/>
          <w:color w:val="FF0000"/>
          <w:sz w:val="32"/>
          <w:szCs w:val="32"/>
          <w:lang w:val="vi-VN"/>
        </w:rPr>
        <w:t>Hệ thống điều nhiệt khoang khách/buồng lái</w:t>
      </w:r>
    </w:p>
    <w:p w14:paraId="7C503963" w14:textId="77777777" w:rsidR="008D5A70" w:rsidRDefault="008D5A70" w:rsidP="008D5A70">
      <w:pPr>
        <w:keepNext/>
        <w:jc w:val="center"/>
      </w:pPr>
      <w:r w:rsidRPr="008D5A70">
        <w:rPr>
          <w:i/>
          <w:iCs/>
          <w:noProof/>
          <w:sz w:val="28"/>
          <w:szCs w:val="28"/>
          <w:lang w:val="vi-VN"/>
        </w:rPr>
        <w:drawing>
          <wp:inline distT="0" distB="0" distL="0" distR="0" wp14:anchorId="3C82D101" wp14:editId="74E6CF3C">
            <wp:extent cx="4200525" cy="3595169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54" t="2311" r="7277" b="9033"/>
                    <a:stretch/>
                  </pic:blipFill>
                  <pic:spPr bwMode="auto">
                    <a:xfrm>
                      <a:off x="0" y="0"/>
                      <a:ext cx="4200525" cy="359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FFF8B" w14:textId="686F2D43" w:rsidR="008D5A70" w:rsidRDefault="008D5A70" w:rsidP="008D5A70">
      <w:pPr>
        <w:pStyle w:val="Caption"/>
        <w:jc w:val="center"/>
        <w:rPr>
          <w:i w:val="0"/>
          <w:iCs w:val="0"/>
          <w:sz w:val="28"/>
          <w:szCs w:val="28"/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10</w:t>
      </w:r>
      <w:r w:rsidR="003B106A">
        <w:rPr>
          <w:noProof/>
        </w:rPr>
        <w:fldChar w:fldCharType="end"/>
      </w:r>
      <w:r>
        <w:t>: Bảng</w:t>
      </w:r>
      <w:r>
        <w:rPr>
          <w:lang w:val="vi-VN"/>
        </w:rPr>
        <w:t xml:space="preserve"> điều khiển nhiệt độ trong khoang khách/buồng lái</w:t>
      </w:r>
    </w:p>
    <w:p w14:paraId="610959B1" w14:textId="6B68AFED" w:rsidR="008D5A70" w:rsidRPr="004B0281" w:rsidRDefault="008D5A70" w:rsidP="008D5A70">
      <w:pPr>
        <w:rPr>
          <w:sz w:val="24"/>
          <w:szCs w:val="24"/>
        </w:rPr>
      </w:pPr>
      <w:r>
        <w:rPr>
          <w:sz w:val="24"/>
          <w:szCs w:val="24"/>
          <w:lang w:val="vi-VN"/>
        </w:rPr>
        <w:t>1.</w:t>
      </w:r>
      <w:r w:rsidRPr="008D5A70">
        <w:rPr>
          <w:sz w:val="24"/>
          <w:szCs w:val="24"/>
          <w:lang w:val="vi-VN"/>
        </w:rPr>
        <w:t xml:space="preserve"> Công tắc làm mát thiết bị chuyển tiếp (EQUIP COOLING FWD)</w:t>
      </w:r>
      <w:r w:rsidR="00E404F9">
        <w:rPr>
          <w:sz w:val="24"/>
          <w:szCs w:val="24"/>
        </w:rPr>
        <w:t xml:space="preserve"> </w:t>
      </w:r>
      <w:r w:rsidR="00E404F9" w:rsidRPr="004B0281">
        <w:rPr>
          <w:color w:val="FFC000"/>
          <w:sz w:val="24"/>
          <w:szCs w:val="24"/>
          <w:lang w:val="vi-VN"/>
        </w:rPr>
        <w:t>|OVRD</w:t>
      </w:r>
      <w:r w:rsidR="004B0281">
        <w:rPr>
          <w:color w:val="FFC000"/>
          <w:sz w:val="24"/>
          <w:szCs w:val="24"/>
        </w:rPr>
        <w:t>|</w:t>
      </w:r>
    </w:p>
    <w:p w14:paraId="3EC2C3D3" w14:textId="609F3D22" w:rsidR="008D5A70" w:rsidRPr="008D5A70" w:rsidRDefault="008D5A70" w:rsidP="008D5A70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2. </w:t>
      </w:r>
      <w:r w:rsidRPr="008D5A70">
        <w:rPr>
          <w:sz w:val="24"/>
          <w:szCs w:val="24"/>
          <w:lang w:val="vi-VN"/>
        </w:rPr>
        <w:t>Kiểm soát nhiệt độ sàn bay (FLT DECK TEMP)</w:t>
      </w:r>
    </w:p>
    <w:p w14:paraId="3378F0DF" w14:textId="3EFC57CC" w:rsidR="008D5A70" w:rsidRPr="009E6FB5" w:rsidRDefault="008D5A70" w:rsidP="008D5A70">
      <w:pPr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3. </w:t>
      </w:r>
      <w:r w:rsidRPr="008D5A70">
        <w:rPr>
          <w:sz w:val="24"/>
          <w:szCs w:val="24"/>
          <w:lang w:val="vi-VN"/>
        </w:rPr>
        <w:t xml:space="preserve">Công tắc </w:t>
      </w:r>
      <w:r w:rsidR="007D411C">
        <w:rPr>
          <w:sz w:val="24"/>
          <w:szCs w:val="24"/>
          <w:lang w:val="vi-VN"/>
        </w:rPr>
        <w:t>PACK</w:t>
      </w:r>
      <w:r w:rsidR="007D411C" w:rsidRPr="007D411C">
        <w:rPr>
          <w:sz w:val="24"/>
          <w:szCs w:val="24"/>
          <w:vertAlign w:val="superscript"/>
          <w:lang w:val="vi-VN"/>
        </w:rPr>
        <w:t>(4)</w:t>
      </w:r>
      <w:r w:rsidR="009E6FB5">
        <w:rPr>
          <w:sz w:val="24"/>
          <w:szCs w:val="24"/>
          <w:vertAlign w:val="superscript"/>
        </w:rPr>
        <w:t xml:space="preserve">  </w:t>
      </w:r>
      <w:r w:rsidR="009E6FB5" w:rsidRPr="009E6FB5">
        <w:rPr>
          <w:color w:val="FFC000"/>
          <w:sz w:val="24"/>
          <w:szCs w:val="24"/>
        </w:rPr>
        <w:t>|OFF|</w:t>
      </w:r>
    </w:p>
    <w:p w14:paraId="256750FF" w14:textId="59056048" w:rsidR="008D5A70" w:rsidRPr="00DB1ABD" w:rsidRDefault="008D5A70" w:rsidP="008D5A70">
      <w:pPr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4. </w:t>
      </w:r>
      <w:r w:rsidRPr="008D5A70">
        <w:rPr>
          <w:sz w:val="24"/>
          <w:szCs w:val="24"/>
          <w:lang w:val="vi-VN"/>
        </w:rPr>
        <w:t xml:space="preserve">Công tắc TRIM </w:t>
      </w:r>
      <w:r w:rsidR="007D411C">
        <w:rPr>
          <w:sz w:val="24"/>
          <w:szCs w:val="24"/>
          <w:lang w:val="vi-VN"/>
        </w:rPr>
        <w:t>AIR</w:t>
      </w:r>
      <w:r w:rsidR="007D411C" w:rsidRPr="007D411C">
        <w:rPr>
          <w:sz w:val="24"/>
          <w:szCs w:val="24"/>
          <w:vertAlign w:val="superscript"/>
          <w:lang w:val="vi-VN"/>
        </w:rPr>
        <w:t>(5)</w:t>
      </w:r>
      <w:r w:rsidR="00DB1ABD">
        <w:rPr>
          <w:sz w:val="24"/>
          <w:szCs w:val="24"/>
          <w:vertAlign w:val="superscript"/>
        </w:rPr>
        <w:t xml:space="preserve"> </w:t>
      </w:r>
      <w:r w:rsidR="00DB1ABD" w:rsidRPr="008D4DFD">
        <w:rPr>
          <w:color w:val="FFC000"/>
          <w:sz w:val="24"/>
          <w:szCs w:val="24"/>
        </w:rPr>
        <w:t>|</w:t>
      </w:r>
      <w:r w:rsidR="008D4DFD" w:rsidRPr="008D4DFD">
        <w:rPr>
          <w:color w:val="FFC000"/>
          <w:sz w:val="24"/>
          <w:szCs w:val="24"/>
        </w:rPr>
        <w:t>FAULT|</w:t>
      </w:r>
    </w:p>
    <w:p w14:paraId="079B170A" w14:textId="62DFC2B8" w:rsidR="008D5A70" w:rsidRPr="008D5A70" w:rsidRDefault="008D5A70" w:rsidP="008D5A70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lastRenderedPageBreak/>
        <w:t xml:space="preserve">5. </w:t>
      </w:r>
      <w:r w:rsidRPr="008D5A70">
        <w:rPr>
          <w:sz w:val="24"/>
          <w:szCs w:val="24"/>
          <w:lang w:val="vi-VN"/>
        </w:rPr>
        <w:t>Công tắc quạt tuần hoàn (RECIRC FANS)</w:t>
      </w:r>
    </w:p>
    <w:p w14:paraId="63CF8A49" w14:textId="5DA091AB" w:rsidR="008D5A70" w:rsidRPr="008D5A70" w:rsidRDefault="008D5A70" w:rsidP="008D5A70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6. </w:t>
      </w:r>
      <w:r w:rsidRPr="008D5A70">
        <w:rPr>
          <w:sz w:val="24"/>
          <w:szCs w:val="24"/>
          <w:lang w:val="vi-VN"/>
        </w:rPr>
        <w:t>Công tắc làm mát thiết bị phía sau (EQUIP COOLING AFT)</w:t>
      </w:r>
    </w:p>
    <w:p w14:paraId="2BF90071" w14:textId="244F5236" w:rsidR="008D5A70" w:rsidRPr="008D5A70" w:rsidRDefault="008D5A70" w:rsidP="008D5A70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7. </w:t>
      </w:r>
      <w:r w:rsidRPr="008D5A70">
        <w:rPr>
          <w:sz w:val="24"/>
          <w:szCs w:val="24"/>
          <w:lang w:val="vi-VN"/>
        </w:rPr>
        <w:t>Kiểm soát nhiệt độ cabin (CABIN TEMP)</w:t>
      </w:r>
    </w:p>
    <w:p w14:paraId="517CDC29" w14:textId="39ADE81F" w:rsidR="008D5A70" w:rsidRDefault="008D5A70" w:rsidP="00A473F4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 xml:space="preserve">8. </w:t>
      </w:r>
      <w:r w:rsidR="003D12CE">
        <w:rPr>
          <w:sz w:val="24"/>
          <w:szCs w:val="24"/>
          <w:lang w:val="vi-VN"/>
        </w:rPr>
        <w:t>Đặt lại</w:t>
      </w:r>
      <w:r w:rsidRPr="008D5A70">
        <w:rPr>
          <w:sz w:val="24"/>
          <w:szCs w:val="24"/>
          <w:lang w:val="vi-VN"/>
        </w:rPr>
        <w:t xml:space="preserve"> công tắc thiết lập lại điều hòa (AIR COND RESET)</w:t>
      </w:r>
    </w:p>
    <w:p w14:paraId="7F51E66E" w14:textId="4A1866E5" w:rsidR="00B17B74" w:rsidRPr="00E073C5" w:rsidRDefault="00B17B74" w:rsidP="00E073C5">
      <w:pPr>
        <w:ind w:left="426"/>
        <w:rPr>
          <w:i/>
          <w:iCs/>
          <w:color w:val="FF0000"/>
          <w:sz w:val="32"/>
          <w:szCs w:val="32"/>
          <w:lang w:val="vi-VN"/>
        </w:rPr>
      </w:pPr>
      <w:r w:rsidRPr="00E073C5">
        <w:rPr>
          <w:i/>
          <w:iCs/>
          <w:color w:val="FF0000"/>
          <w:sz w:val="32"/>
          <w:szCs w:val="32"/>
          <w:lang w:val="vi-VN"/>
        </w:rPr>
        <w:t>c. Hệ thống điều áp</w:t>
      </w:r>
    </w:p>
    <w:p w14:paraId="0CF3C9DB" w14:textId="77777777" w:rsidR="00B17B74" w:rsidRDefault="00B17B74" w:rsidP="00B17B74">
      <w:pPr>
        <w:keepNext/>
        <w:jc w:val="center"/>
      </w:pPr>
      <w:r w:rsidRPr="00B17B74">
        <w:rPr>
          <w:noProof/>
          <w:sz w:val="24"/>
          <w:szCs w:val="24"/>
          <w:lang w:val="vi-VN"/>
        </w:rPr>
        <w:drawing>
          <wp:inline distT="0" distB="0" distL="0" distR="0" wp14:anchorId="600D2F08" wp14:editId="34C8A562">
            <wp:extent cx="3952875" cy="16404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04" t="4587" r="3781" b="3657"/>
                    <a:stretch/>
                  </pic:blipFill>
                  <pic:spPr bwMode="auto">
                    <a:xfrm>
                      <a:off x="0" y="0"/>
                      <a:ext cx="3964882" cy="164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9F893" w14:textId="4235FECF" w:rsidR="00B17B74" w:rsidRDefault="00B17B74" w:rsidP="00B17B74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11</w:t>
      </w:r>
      <w:r w:rsidR="003B106A">
        <w:rPr>
          <w:noProof/>
        </w:rPr>
        <w:fldChar w:fldCharType="end"/>
      </w:r>
      <w:r>
        <w:rPr>
          <w:lang w:val="vi-VN"/>
        </w:rPr>
        <w:t>: Bảng điều khiển hệ thống điều áp</w:t>
      </w:r>
    </w:p>
    <w:p w14:paraId="3A42CB4D" w14:textId="24EC27C5" w:rsidR="00B17B74" w:rsidRPr="00621D07" w:rsidRDefault="00B17B74" w:rsidP="00B17B74">
      <w:pPr>
        <w:rPr>
          <w:sz w:val="24"/>
          <w:szCs w:val="24"/>
        </w:rPr>
      </w:pPr>
      <w:r w:rsidRPr="00621D07">
        <w:rPr>
          <w:sz w:val="24"/>
          <w:szCs w:val="24"/>
        </w:rPr>
        <w:t>1</w:t>
      </w:r>
      <w:r w:rsidR="00842DEB" w:rsidRPr="00621D07">
        <w:rPr>
          <w:sz w:val="24"/>
          <w:szCs w:val="24"/>
        </w:rPr>
        <w:t xml:space="preserve">. </w:t>
      </w:r>
      <w:r w:rsidRPr="00621D07">
        <w:rPr>
          <w:sz w:val="24"/>
          <w:szCs w:val="24"/>
        </w:rPr>
        <w:t xml:space="preserve">Công tắc VAN </w:t>
      </w:r>
      <w:r w:rsidR="00E45BB8" w:rsidRPr="00621D07">
        <w:rPr>
          <w:sz w:val="24"/>
          <w:szCs w:val="24"/>
        </w:rPr>
        <w:t>XẢ</w:t>
      </w:r>
      <w:r w:rsidRPr="00621D07">
        <w:rPr>
          <w:sz w:val="24"/>
          <w:szCs w:val="24"/>
        </w:rPr>
        <w:t xml:space="preserve"> (FWD/AFT)</w:t>
      </w:r>
      <w:r w:rsidR="00DB1ABD">
        <w:rPr>
          <w:sz w:val="24"/>
          <w:szCs w:val="24"/>
        </w:rPr>
        <w:t xml:space="preserve"> </w:t>
      </w:r>
      <w:r w:rsidR="00DB1ABD" w:rsidRPr="00DB1ABD">
        <w:rPr>
          <w:color w:val="FFC000"/>
          <w:sz w:val="24"/>
          <w:szCs w:val="24"/>
        </w:rPr>
        <w:t>|MAN|</w:t>
      </w:r>
    </w:p>
    <w:p w14:paraId="120DB9A3" w14:textId="56F00DAE" w:rsidR="00B17B74" w:rsidRPr="00621D07" w:rsidRDefault="00B17B74" w:rsidP="00B17B74">
      <w:pPr>
        <w:rPr>
          <w:sz w:val="24"/>
          <w:szCs w:val="24"/>
          <w:lang w:val="vi-VN"/>
        </w:rPr>
      </w:pPr>
      <w:r w:rsidRPr="00621D07">
        <w:rPr>
          <w:sz w:val="24"/>
          <w:szCs w:val="24"/>
        </w:rPr>
        <w:t>2</w:t>
      </w:r>
      <w:r w:rsidR="00842DEB" w:rsidRPr="00621D07">
        <w:rPr>
          <w:sz w:val="24"/>
          <w:szCs w:val="24"/>
        </w:rPr>
        <w:t xml:space="preserve">. </w:t>
      </w:r>
      <w:r w:rsidR="00E45BB8" w:rsidRPr="00621D07">
        <w:rPr>
          <w:sz w:val="24"/>
          <w:szCs w:val="24"/>
        </w:rPr>
        <w:t>Công</w:t>
      </w:r>
      <w:r w:rsidR="00E45BB8" w:rsidRPr="00621D07">
        <w:rPr>
          <w:sz w:val="24"/>
          <w:szCs w:val="24"/>
          <w:lang w:val="vi-VN"/>
        </w:rPr>
        <w:t xml:space="preserve"> tắc </w:t>
      </w:r>
      <w:r w:rsidR="00E45BB8" w:rsidRPr="00621D07">
        <w:rPr>
          <w:caps/>
          <w:sz w:val="24"/>
          <w:szCs w:val="24"/>
          <w:lang w:val="vi-VN"/>
        </w:rPr>
        <w:t>van xả</w:t>
      </w:r>
      <w:r w:rsidR="00E45BB8" w:rsidRPr="00621D07">
        <w:rPr>
          <w:sz w:val="24"/>
          <w:szCs w:val="24"/>
          <w:lang w:val="vi-VN"/>
        </w:rPr>
        <w:t xml:space="preserve"> thủ công</w:t>
      </w:r>
      <w:r w:rsidR="00CA06BA" w:rsidRPr="00621D07">
        <w:rPr>
          <w:sz w:val="24"/>
          <w:szCs w:val="24"/>
          <w:lang w:val="vi-VN"/>
        </w:rPr>
        <w:t xml:space="preserve"> (OPEN/CLOSE)</w:t>
      </w:r>
    </w:p>
    <w:p w14:paraId="3CE6EE10" w14:textId="0B1FC0DF" w:rsidR="00B17B74" w:rsidRPr="00621D07" w:rsidRDefault="00B17B74" w:rsidP="00B17B74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3</w:t>
      </w:r>
      <w:r w:rsidR="00842DEB" w:rsidRPr="00621D07">
        <w:rPr>
          <w:sz w:val="24"/>
          <w:szCs w:val="24"/>
          <w:lang w:val="vi-VN"/>
        </w:rPr>
        <w:t xml:space="preserve">. </w:t>
      </w:r>
      <w:r w:rsidRPr="00621D07">
        <w:rPr>
          <w:sz w:val="24"/>
          <w:szCs w:val="24"/>
          <w:lang w:val="vi-VN"/>
        </w:rPr>
        <w:t>Bộ chọn độ cao hạ cánh (LDG ALT)</w:t>
      </w:r>
    </w:p>
    <w:p w14:paraId="6934F48A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351DDC33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5E949B89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0CD4D3A9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3DF6A7D9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0CA15EA8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4524A771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551B8878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2A0B196F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2D2F4E88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7A213809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40BC3A5D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006AE29E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37D81BA5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139AA129" w14:textId="77777777" w:rsidR="00846B00" w:rsidRDefault="00846B00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418361C1" w14:textId="6CA1BB48" w:rsidR="00C1773D" w:rsidRDefault="00C1773D" w:rsidP="00C1773D">
      <w:pPr>
        <w:rPr>
          <w:b/>
          <w:bCs/>
          <w:color w:val="FF0000"/>
          <w:sz w:val="32"/>
          <w:szCs w:val="32"/>
          <w:lang w:val="vi-VN"/>
        </w:rPr>
      </w:pPr>
      <w:r w:rsidRPr="00A15C86">
        <w:rPr>
          <w:b/>
          <w:bCs/>
          <w:color w:val="FF0000"/>
          <w:sz w:val="32"/>
          <w:szCs w:val="32"/>
          <w:lang w:val="vi-VN"/>
        </w:rPr>
        <w:lastRenderedPageBreak/>
        <w:t xml:space="preserve">Hệ thống </w:t>
      </w:r>
      <w:r w:rsidRPr="00846B00">
        <w:rPr>
          <w:b/>
          <w:bCs/>
          <w:color w:val="FF0000"/>
          <w:sz w:val="32"/>
          <w:szCs w:val="32"/>
          <w:lang w:val="vi-VN"/>
        </w:rPr>
        <w:t>chống</w:t>
      </w:r>
      <w:r>
        <w:rPr>
          <w:b/>
          <w:bCs/>
          <w:color w:val="FF0000"/>
          <w:sz w:val="32"/>
          <w:szCs w:val="32"/>
          <w:lang w:val="vi-VN"/>
        </w:rPr>
        <w:t xml:space="preserve"> đóng băng</w:t>
      </w:r>
    </w:p>
    <w:p w14:paraId="0112BBC6" w14:textId="35AC9928" w:rsidR="00846B00" w:rsidRPr="00846B00" w:rsidRDefault="00846B00" w:rsidP="00C1773D">
      <w:pPr>
        <w:rPr>
          <w:i/>
          <w:iCs/>
          <w:sz w:val="28"/>
          <w:szCs w:val="28"/>
          <w:lang w:val="vi-VN"/>
        </w:rPr>
      </w:pPr>
      <w:r w:rsidRPr="00A71CD8">
        <w:rPr>
          <w:i/>
          <w:iCs/>
          <w:color w:val="FF0000"/>
          <w:sz w:val="32"/>
          <w:szCs w:val="32"/>
          <w:lang w:val="vi-VN"/>
        </w:rPr>
        <w:t>a. Chống đóng băng cánh và động cơ</w:t>
      </w:r>
    </w:p>
    <w:p w14:paraId="4B1E6F99" w14:textId="77777777" w:rsidR="00846B00" w:rsidRDefault="00C1773D" w:rsidP="00846B00">
      <w:pPr>
        <w:keepNext/>
        <w:jc w:val="center"/>
      </w:pPr>
      <w:r w:rsidRPr="00C1773D">
        <w:rPr>
          <w:b/>
          <w:bCs/>
          <w:noProof/>
          <w:color w:val="FF0000"/>
          <w:sz w:val="32"/>
          <w:szCs w:val="32"/>
          <w:lang w:val="vi-VN"/>
        </w:rPr>
        <w:drawing>
          <wp:inline distT="0" distB="0" distL="0" distR="0" wp14:anchorId="7B546D7E" wp14:editId="11DFC590">
            <wp:extent cx="5686425" cy="16668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38" t="12936" r="3271"/>
                    <a:stretch/>
                  </pic:blipFill>
                  <pic:spPr bwMode="auto">
                    <a:xfrm>
                      <a:off x="0" y="0"/>
                      <a:ext cx="5687218" cy="166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37CCB" w14:textId="41307098" w:rsidR="00C1773D" w:rsidRDefault="00846B00" w:rsidP="00846B00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12</w:t>
      </w:r>
      <w:r w:rsidR="003B106A">
        <w:rPr>
          <w:noProof/>
        </w:rPr>
        <w:fldChar w:fldCharType="end"/>
      </w:r>
      <w:r>
        <w:rPr>
          <w:lang w:val="vi-VN"/>
        </w:rPr>
        <w:t>: Bảng chọn hệ thống chống đóng băng</w:t>
      </w:r>
    </w:p>
    <w:p w14:paraId="249ECF29" w14:textId="6EE4E2E2" w:rsidR="00846B00" w:rsidRPr="00621D07" w:rsidRDefault="00846B00" w:rsidP="00846B00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1. Bộ chọn</w:t>
      </w:r>
      <w:r w:rsidR="00AE1584" w:rsidRPr="00621D07">
        <w:rPr>
          <w:sz w:val="24"/>
          <w:szCs w:val="24"/>
          <w:lang w:val="vi-VN"/>
        </w:rPr>
        <w:t xml:space="preserve"> </w:t>
      </w:r>
      <w:r w:rsidR="00AE1584" w:rsidRPr="00621D07">
        <w:rPr>
          <w:caps/>
          <w:sz w:val="24"/>
          <w:szCs w:val="24"/>
          <w:lang w:val="vi-VN"/>
        </w:rPr>
        <w:t>chống đóng băng cánh</w:t>
      </w:r>
      <w:r w:rsidRPr="00621D07">
        <w:rPr>
          <w:sz w:val="24"/>
          <w:szCs w:val="24"/>
          <w:lang w:val="vi-VN"/>
        </w:rPr>
        <w:t xml:space="preserve"> </w:t>
      </w:r>
      <w:r w:rsidR="00AE1584" w:rsidRPr="00621D07">
        <w:rPr>
          <w:sz w:val="24"/>
          <w:szCs w:val="24"/>
          <w:lang w:val="vi-VN"/>
        </w:rPr>
        <w:t>(</w:t>
      </w:r>
      <w:r w:rsidRPr="00621D07">
        <w:rPr>
          <w:sz w:val="24"/>
          <w:szCs w:val="24"/>
          <w:lang w:val="vi-VN"/>
        </w:rPr>
        <w:t>WING ANTI-</w:t>
      </w:r>
      <w:r w:rsidR="00AE1584" w:rsidRPr="00621D07">
        <w:rPr>
          <w:sz w:val="24"/>
          <w:szCs w:val="24"/>
          <w:lang w:val="vi-VN"/>
        </w:rPr>
        <w:t>ICE)</w:t>
      </w:r>
    </w:p>
    <w:p w14:paraId="79B775AA" w14:textId="48BEE7D0" w:rsidR="00A71CD8" w:rsidRPr="00621D07" w:rsidRDefault="00846B00" w:rsidP="00846B00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2. Bộ chọn CHỐNG </w:t>
      </w:r>
      <w:r w:rsidR="00A20874" w:rsidRPr="00621D07">
        <w:rPr>
          <w:sz w:val="24"/>
          <w:szCs w:val="24"/>
          <w:lang w:val="vi-VN"/>
        </w:rPr>
        <w:t>BĂNG</w:t>
      </w:r>
      <w:r w:rsidRPr="00621D07">
        <w:rPr>
          <w:sz w:val="24"/>
          <w:szCs w:val="24"/>
          <w:lang w:val="vi-VN"/>
        </w:rPr>
        <w:t xml:space="preserve"> ĐỘNG CƠ</w:t>
      </w:r>
      <w:r w:rsidR="00AE1584" w:rsidRPr="00621D07">
        <w:rPr>
          <w:sz w:val="24"/>
          <w:szCs w:val="24"/>
          <w:lang w:val="vi-VN"/>
        </w:rPr>
        <w:t xml:space="preserve"> (L/R ENGINE ANTI-ICE)</w:t>
      </w:r>
    </w:p>
    <w:p w14:paraId="4472622D" w14:textId="64F7C7A8" w:rsidR="00846B00" w:rsidRPr="00A71CD8" w:rsidRDefault="00846B00" w:rsidP="00846B00">
      <w:pPr>
        <w:rPr>
          <w:i/>
          <w:iCs/>
          <w:color w:val="FF0000"/>
          <w:sz w:val="32"/>
          <w:szCs w:val="32"/>
          <w:lang w:val="vi-VN"/>
        </w:rPr>
      </w:pPr>
      <w:r w:rsidRPr="00A71CD8">
        <w:rPr>
          <w:i/>
          <w:iCs/>
          <w:color w:val="FF0000"/>
          <w:sz w:val="32"/>
          <w:szCs w:val="32"/>
          <w:lang w:val="vi-VN"/>
        </w:rPr>
        <w:t>b. Chống đóng băng cửa</w:t>
      </w:r>
    </w:p>
    <w:p w14:paraId="625533C7" w14:textId="77777777" w:rsidR="00846B00" w:rsidRDefault="00846B00" w:rsidP="00846B00">
      <w:pPr>
        <w:keepNext/>
        <w:jc w:val="center"/>
      </w:pPr>
      <w:r w:rsidRPr="00846B00">
        <w:rPr>
          <w:noProof/>
        </w:rPr>
        <w:drawing>
          <wp:inline distT="0" distB="0" distL="0" distR="0" wp14:anchorId="61143E4D" wp14:editId="170F02B5">
            <wp:extent cx="4638675" cy="3057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285" t="6063" b="1265"/>
                    <a:stretch/>
                  </pic:blipFill>
                  <pic:spPr bwMode="auto">
                    <a:xfrm>
                      <a:off x="0" y="0"/>
                      <a:ext cx="4639323" cy="305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73D2A" w14:textId="12E1F45C" w:rsidR="00846B00" w:rsidRDefault="00846B00" w:rsidP="00846B00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13</w:t>
      </w:r>
      <w:r w:rsidR="003B106A">
        <w:rPr>
          <w:noProof/>
        </w:rPr>
        <w:fldChar w:fldCharType="end"/>
      </w:r>
      <w:r>
        <w:t>: Bảng</w:t>
      </w:r>
      <w:r>
        <w:rPr>
          <w:lang w:val="vi-VN"/>
        </w:rPr>
        <w:t xml:space="preserve"> chọn hệ thống chống đóng băng cửa kính</w:t>
      </w:r>
    </w:p>
    <w:p w14:paraId="15309482" w14:textId="6682049B" w:rsidR="00846B00" w:rsidRPr="00621D07" w:rsidRDefault="00846B00" w:rsidP="00846B00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1</w:t>
      </w:r>
      <w:r w:rsidR="004A18D6" w:rsidRPr="00621D07">
        <w:rPr>
          <w:sz w:val="24"/>
          <w:szCs w:val="24"/>
          <w:lang w:val="vi-VN"/>
        </w:rPr>
        <w:t xml:space="preserve">. </w:t>
      </w:r>
      <w:r w:rsidRPr="00621D07">
        <w:rPr>
          <w:sz w:val="24"/>
          <w:szCs w:val="24"/>
          <w:lang w:val="vi-VN"/>
        </w:rPr>
        <w:t xml:space="preserve">Công tắc </w:t>
      </w:r>
      <w:r w:rsidR="003B106A">
        <w:rPr>
          <w:sz w:val="24"/>
          <w:szCs w:val="24"/>
          <w:lang w:val="vi-VN"/>
        </w:rPr>
        <w:t>SƯỞI NHIỆT</w:t>
      </w:r>
      <w:r w:rsidRPr="00621D07">
        <w:rPr>
          <w:sz w:val="24"/>
          <w:szCs w:val="24"/>
          <w:lang w:val="vi-VN"/>
        </w:rPr>
        <w:t xml:space="preserve"> CỬA SỔ</w:t>
      </w:r>
    </w:p>
    <w:p w14:paraId="1DD858D8" w14:textId="040AC20D" w:rsidR="00846B00" w:rsidRPr="00621D07" w:rsidRDefault="00846B00" w:rsidP="00846B00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2</w:t>
      </w:r>
      <w:r w:rsidR="004A18D6" w:rsidRPr="00621D07">
        <w:rPr>
          <w:sz w:val="24"/>
          <w:szCs w:val="24"/>
          <w:lang w:val="vi-VN"/>
        </w:rPr>
        <w:t xml:space="preserve">. </w:t>
      </w:r>
      <w:r w:rsidRPr="00621D07">
        <w:rPr>
          <w:sz w:val="24"/>
          <w:szCs w:val="24"/>
          <w:lang w:val="vi-VN"/>
        </w:rPr>
        <w:t xml:space="preserve">Công tắc SƯỞI </w:t>
      </w:r>
      <w:r w:rsidR="00C93968" w:rsidRPr="00621D07">
        <w:rPr>
          <w:sz w:val="24"/>
          <w:szCs w:val="24"/>
          <w:lang w:val="vi-VN"/>
        </w:rPr>
        <w:t>N</w:t>
      </w:r>
      <w:r w:rsidRPr="00621D07">
        <w:rPr>
          <w:sz w:val="24"/>
          <w:szCs w:val="24"/>
          <w:lang w:val="vi-VN"/>
        </w:rPr>
        <w:t>ÓNG CỬA SỔ</w:t>
      </w:r>
    </w:p>
    <w:p w14:paraId="62EF97F0" w14:textId="77777777" w:rsidR="004B2818" w:rsidRDefault="004B2818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7850AD35" w14:textId="77777777" w:rsidR="004B2818" w:rsidRDefault="004B2818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254C1660" w14:textId="77777777" w:rsidR="004B2818" w:rsidRDefault="004B2818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5D2FB8D1" w14:textId="77777777" w:rsidR="004B2818" w:rsidRDefault="004B2818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36FB3B76" w14:textId="77777777" w:rsidR="004B2818" w:rsidRDefault="004B2818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266281E5" w14:textId="77777777" w:rsidR="004B2818" w:rsidRDefault="004B2818" w:rsidP="00C1773D">
      <w:pPr>
        <w:rPr>
          <w:b/>
          <w:bCs/>
          <w:color w:val="FF0000"/>
          <w:sz w:val="32"/>
          <w:szCs w:val="32"/>
          <w:lang w:val="vi-VN"/>
        </w:rPr>
      </w:pPr>
    </w:p>
    <w:p w14:paraId="4DA2C782" w14:textId="0CFFDE4B" w:rsidR="00C1773D" w:rsidRPr="00A15C86" w:rsidRDefault="00C1773D" w:rsidP="00C1773D">
      <w:pPr>
        <w:rPr>
          <w:b/>
          <w:bCs/>
          <w:color w:val="FF0000"/>
          <w:sz w:val="32"/>
          <w:szCs w:val="32"/>
          <w:lang w:val="vi-VN"/>
        </w:rPr>
      </w:pPr>
      <w:r w:rsidRPr="00A15C86">
        <w:rPr>
          <w:b/>
          <w:bCs/>
          <w:color w:val="FF0000"/>
          <w:sz w:val="32"/>
          <w:szCs w:val="32"/>
          <w:lang w:val="vi-VN"/>
        </w:rPr>
        <w:lastRenderedPageBreak/>
        <w:t xml:space="preserve">Hệ thống </w:t>
      </w:r>
      <w:r>
        <w:rPr>
          <w:b/>
          <w:bCs/>
          <w:color w:val="FF0000"/>
          <w:sz w:val="32"/>
          <w:szCs w:val="32"/>
          <w:lang w:val="vi-VN"/>
        </w:rPr>
        <w:t>báo cháy</w:t>
      </w:r>
    </w:p>
    <w:p w14:paraId="7834D119" w14:textId="77777777" w:rsidR="004B2818" w:rsidRDefault="004B2818" w:rsidP="004B2818">
      <w:pPr>
        <w:keepNext/>
        <w:jc w:val="center"/>
      </w:pPr>
      <w:r w:rsidRPr="004B2818">
        <w:rPr>
          <w:noProof/>
        </w:rPr>
        <w:drawing>
          <wp:inline distT="0" distB="0" distL="0" distR="0" wp14:anchorId="2A5BEE41" wp14:editId="1B35EDE1">
            <wp:extent cx="4591050" cy="285632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857" t="3202" r="4246" b="2709"/>
                    <a:stretch/>
                  </pic:blipFill>
                  <pic:spPr bwMode="auto">
                    <a:xfrm>
                      <a:off x="0" y="0"/>
                      <a:ext cx="4597238" cy="286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6E887" w14:textId="0DB379A5" w:rsidR="00C1773D" w:rsidRDefault="004B2818" w:rsidP="004B2818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14</w:t>
      </w:r>
      <w:r w:rsidR="003B106A">
        <w:rPr>
          <w:noProof/>
        </w:rPr>
        <w:fldChar w:fldCharType="end"/>
      </w:r>
      <w:r>
        <w:rPr>
          <w:lang w:val="vi-VN"/>
        </w:rPr>
        <w:t>: Bảng điều khiển hệ thống báo cháy</w:t>
      </w:r>
    </w:p>
    <w:p w14:paraId="2AA33A3B" w14:textId="56C1D200" w:rsidR="004B2818" w:rsidRPr="00621D07" w:rsidRDefault="00B90012" w:rsidP="004B2818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1. </w:t>
      </w:r>
      <w:r w:rsidR="004B2818" w:rsidRPr="00621D07">
        <w:rPr>
          <w:sz w:val="24"/>
          <w:szCs w:val="24"/>
          <w:lang w:val="vi-VN"/>
        </w:rPr>
        <w:t>Đèn</w:t>
      </w:r>
      <w:r w:rsidRPr="00621D07">
        <w:rPr>
          <w:sz w:val="24"/>
          <w:szCs w:val="24"/>
          <w:lang w:val="vi-VN"/>
        </w:rPr>
        <w:t xml:space="preserve"> xả chất dập lửa </w:t>
      </w:r>
      <w:r w:rsidR="004B2818" w:rsidRPr="00621D07">
        <w:rPr>
          <w:sz w:val="24"/>
          <w:szCs w:val="24"/>
          <w:lang w:val="vi-VN"/>
        </w:rPr>
        <w:t>APU</w:t>
      </w:r>
      <w:r w:rsidR="00C804BC" w:rsidRPr="00621D07">
        <w:rPr>
          <w:sz w:val="24"/>
          <w:szCs w:val="24"/>
          <w:vertAlign w:val="superscript"/>
          <w:lang w:val="vi-VN"/>
        </w:rPr>
        <w:t>(3)</w:t>
      </w:r>
      <w:r w:rsidR="004B2818" w:rsidRPr="00621D07">
        <w:rPr>
          <w:sz w:val="24"/>
          <w:szCs w:val="24"/>
          <w:lang w:val="vi-VN"/>
        </w:rPr>
        <w:t xml:space="preserve"> (APU BTL DISCH)</w:t>
      </w:r>
    </w:p>
    <w:p w14:paraId="52FDAA05" w14:textId="27869B6A" w:rsidR="004B2818" w:rsidRPr="00621D07" w:rsidRDefault="00B90012" w:rsidP="004B2818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2. </w:t>
      </w:r>
      <w:r w:rsidR="004B2818" w:rsidRPr="00621D07">
        <w:rPr>
          <w:sz w:val="24"/>
          <w:szCs w:val="24"/>
          <w:lang w:val="vi-VN"/>
        </w:rPr>
        <w:t>Công tắc</w:t>
      </w:r>
      <w:r w:rsidRPr="00621D07">
        <w:rPr>
          <w:sz w:val="24"/>
          <w:szCs w:val="24"/>
          <w:lang w:val="vi-VN"/>
        </w:rPr>
        <w:t xml:space="preserve"> dập lửa</w:t>
      </w:r>
      <w:r w:rsidR="004B2818" w:rsidRPr="00621D07">
        <w:rPr>
          <w:sz w:val="24"/>
          <w:szCs w:val="24"/>
          <w:lang w:val="vi-VN"/>
        </w:rPr>
        <w:t xml:space="preserve"> lửa APU</w:t>
      </w:r>
      <w:r w:rsidR="00C804BC" w:rsidRPr="00621D07">
        <w:rPr>
          <w:sz w:val="24"/>
          <w:szCs w:val="24"/>
          <w:vertAlign w:val="superscript"/>
          <w:lang w:val="vi-VN"/>
        </w:rPr>
        <w:t>(3)</w:t>
      </w:r>
    </w:p>
    <w:p w14:paraId="687071AF" w14:textId="615DC486" w:rsidR="004B2818" w:rsidRPr="00621D07" w:rsidRDefault="00B90012" w:rsidP="004B2818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3. </w:t>
      </w:r>
      <w:r w:rsidR="004B2818" w:rsidRPr="00621D07">
        <w:rPr>
          <w:sz w:val="24"/>
          <w:szCs w:val="24"/>
          <w:lang w:val="vi-VN"/>
        </w:rPr>
        <w:t>Đèn cảnh báo cháy APU</w:t>
      </w:r>
      <w:r w:rsidR="00C804BC" w:rsidRPr="00621D07">
        <w:rPr>
          <w:sz w:val="24"/>
          <w:szCs w:val="24"/>
          <w:vertAlign w:val="superscript"/>
          <w:lang w:val="vi-VN"/>
        </w:rPr>
        <w:t>(3)</w:t>
      </w:r>
      <w:r w:rsidRPr="00621D07">
        <w:rPr>
          <w:sz w:val="24"/>
          <w:szCs w:val="24"/>
          <w:lang w:val="vi-VN"/>
        </w:rPr>
        <w:t xml:space="preserve"> </w:t>
      </w:r>
      <w:r w:rsidRPr="00621D07">
        <w:rPr>
          <w:color w:val="FF0000"/>
          <w:sz w:val="24"/>
          <w:szCs w:val="24"/>
          <w:lang w:val="vi-VN"/>
        </w:rPr>
        <w:t>|APU|</w:t>
      </w:r>
    </w:p>
    <w:p w14:paraId="3CC627AF" w14:textId="0F4C2EA3" w:rsidR="004B2818" w:rsidRPr="00621D07" w:rsidRDefault="00B90012" w:rsidP="004B2818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4. </w:t>
      </w:r>
      <w:r w:rsidR="004B2818" w:rsidRPr="00621D07">
        <w:rPr>
          <w:sz w:val="24"/>
          <w:szCs w:val="24"/>
          <w:lang w:val="vi-VN"/>
        </w:rPr>
        <w:t xml:space="preserve">Công tắc </w:t>
      </w:r>
      <w:r w:rsidRPr="00621D07">
        <w:rPr>
          <w:sz w:val="24"/>
          <w:szCs w:val="24"/>
          <w:lang w:val="vi-VN"/>
        </w:rPr>
        <w:t xml:space="preserve">dập </w:t>
      </w:r>
      <w:r w:rsidR="004B2818" w:rsidRPr="00621D07">
        <w:rPr>
          <w:sz w:val="24"/>
          <w:szCs w:val="24"/>
          <w:lang w:val="vi-VN"/>
        </w:rPr>
        <w:t>CHÁY HÀNG HÓA</w:t>
      </w:r>
      <w:r w:rsidRPr="00621D07">
        <w:rPr>
          <w:sz w:val="24"/>
          <w:szCs w:val="24"/>
          <w:lang w:val="vi-VN"/>
        </w:rPr>
        <w:t xml:space="preserve"> bằng tay</w:t>
      </w:r>
    </w:p>
    <w:p w14:paraId="65568261" w14:textId="6E7A46F9" w:rsidR="00B90012" w:rsidRPr="00621D07" w:rsidRDefault="00B90012" w:rsidP="004B2818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5. </w:t>
      </w:r>
      <w:r w:rsidR="004B2818" w:rsidRPr="00621D07">
        <w:rPr>
          <w:sz w:val="24"/>
          <w:szCs w:val="24"/>
          <w:lang w:val="vi-VN"/>
        </w:rPr>
        <w:t>Đèn cảnh báo CHÁY HÀNG HÓA</w:t>
      </w:r>
      <w:r w:rsidR="003408A8" w:rsidRPr="00621D07">
        <w:rPr>
          <w:sz w:val="24"/>
          <w:szCs w:val="24"/>
          <w:lang w:val="vi-VN"/>
        </w:rPr>
        <w:t xml:space="preserve"> </w:t>
      </w:r>
      <w:r w:rsidR="003408A8" w:rsidRPr="00621D07">
        <w:rPr>
          <w:color w:val="FF0000"/>
          <w:sz w:val="24"/>
          <w:szCs w:val="24"/>
          <w:lang w:val="vi-VN"/>
        </w:rPr>
        <w:t>|FWD| |AFT|</w:t>
      </w:r>
    </w:p>
    <w:p w14:paraId="3EA71157" w14:textId="25B33F57" w:rsidR="004B2818" w:rsidRPr="00621D07" w:rsidRDefault="00B90012" w:rsidP="004B2818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6. </w:t>
      </w:r>
      <w:r w:rsidR="004B2818" w:rsidRPr="00621D07">
        <w:rPr>
          <w:sz w:val="24"/>
          <w:szCs w:val="24"/>
          <w:lang w:val="vi-VN"/>
        </w:rPr>
        <w:t xml:space="preserve">Công tắc </w:t>
      </w:r>
      <w:r w:rsidR="003408A8" w:rsidRPr="00621D07">
        <w:rPr>
          <w:sz w:val="24"/>
          <w:szCs w:val="24"/>
          <w:lang w:val="vi-VN"/>
        </w:rPr>
        <w:t>dập</w:t>
      </w:r>
      <w:r w:rsidR="004B2818" w:rsidRPr="00621D07">
        <w:rPr>
          <w:sz w:val="24"/>
          <w:szCs w:val="24"/>
          <w:lang w:val="vi-VN"/>
        </w:rPr>
        <w:t xml:space="preserve"> CHÁY HÀNG HÓA</w:t>
      </w:r>
    </w:p>
    <w:p w14:paraId="687719FD" w14:textId="77777777" w:rsidR="00822691" w:rsidRPr="00621D07" w:rsidRDefault="00B90012" w:rsidP="00822691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7. </w:t>
      </w:r>
      <w:r w:rsidR="004B2818" w:rsidRPr="00621D07">
        <w:rPr>
          <w:sz w:val="24"/>
          <w:szCs w:val="24"/>
          <w:lang w:val="vi-VN"/>
        </w:rPr>
        <w:t xml:space="preserve">Đèn </w:t>
      </w:r>
      <w:r w:rsidR="00822691" w:rsidRPr="00621D07">
        <w:rPr>
          <w:sz w:val="24"/>
          <w:szCs w:val="24"/>
          <w:lang w:val="vi-VN"/>
        </w:rPr>
        <w:t>dập CHÁY HÀNG HÓA</w:t>
      </w:r>
    </w:p>
    <w:p w14:paraId="5E923149" w14:textId="410F20D0" w:rsidR="004B2818" w:rsidRPr="00621D07" w:rsidRDefault="00B90012" w:rsidP="004B2818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8. </w:t>
      </w:r>
      <w:r w:rsidR="004B2818" w:rsidRPr="00621D07">
        <w:rPr>
          <w:sz w:val="24"/>
          <w:szCs w:val="24"/>
          <w:lang w:val="vi-VN"/>
        </w:rPr>
        <w:t>Công tắc kiểm tra FIRE/OVERHEAT</w:t>
      </w:r>
    </w:p>
    <w:p w14:paraId="198DA151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61969BC3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2E6DCF01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4FD8D19A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0042536F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69978174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74237F34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29291118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304C3FB8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312793C6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41DDC250" w14:textId="77777777" w:rsidR="00C002AA" w:rsidRDefault="00C002AA" w:rsidP="003847A1">
      <w:pPr>
        <w:rPr>
          <w:b/>
          <w:bCs/>
          <w:color w:val="FF0000"/>
          <w:sz w:val="32"/>
          <w:szCs w:val="32"/>
          <w:lang w:val="vi-VN"/>
        </w:rPr>
      </w:pPr>
    </w:p>
    <w:p w14:paraId="476895D9" w14:textId="36B7B3F7" w:rsidR="003847A1" w:rsidRPr="00A15C86" w:rsidRDefault="003847A1" w:rsidP="003847A1">
      <w:pPr>
        <w:rPr>
          <w:b/>
          <w:bCs/>
          <w:color w:val="FF0000"/>
          <w:sz w:val="32"/>
          <w:szCs w:val="32"/>
          <w:lang w:val="vi-VN"/>
        </w:rPr>
      </w:pPr>
      <w:r w:rsidRPr="00A15C86">
        <w:rPr>
          <w:b/>
          <w:bCs/>
          <w:color w:val="FF0000"/>
          <w:sz w:val="32"/>
          <w:szCs w:val="32"/>
          <w:lang w:val="vi-VN"/>
        </w:rPr>
        <w:lastRenderedPageBreak/>
        <w:t>Hệ thống phụ khác</w:t>
      </w:r>
    </w:p>
    <w:p w14:paraId="2945DE20" w14:textId="08C28447" w:rsidR="00BC0004" w:rsidRPr="00DD7C41" w:rsidRDefault="00BC0004" w:rsidP="00C804BC">
      <w:pPr>
        <w:rPr>
          <w:sz w:val="24"/>
          <w:szCs w:val="24"/>
          <w:lang w:val="vi-VN"/>
        </w:rPr>
      </w:pPr>
      <w:r w:rsidRPr="00DD7C41">
        <w:rPr>
          <w:b/>
          <w:bCs/>
          <w:sz w:val="24"/>
          <w:szCs w:val="24"/>
          <w:lang w:val="vi-VN"/>
        </w:rPr>
        <w:t>FD Door</w:t>
      </w:r>
      <w:r w:rsidRPr="00DD7C41">
        <w:rPr>
          <w:sz w:val="24"/>
          <w:szCs w:val="24"/>
          <w:lang w:val="vi-VN"/>
        </w:rPr>
        <w:t xml:space="preserve"> </w:t>
      </w:r>
      <w:r w:rsidRPr="00DD7C41">
        <w:rPr>
          <w:i/>
          <w:iCs/>
          <w:sz w:val="24"/>
          <w:szCs w:val="24"/>
          <w:lang w:val="vi-VN"/>
        </w:rPr>
        <w:t>(của buồng lái)</w:t>
      </w:r>
      <w:r w:rsidRPr="00DD7C41">
        <w:rPr>
          <w:sz w:val="24"/>
          <w:szCs w:val="24"/>
          <w:lang w:val="vi-VN"/>
        </w:rPr>
        <w:t xml:space="preserve"> và </w:t>
      </w:r>
      <w:r w:rsidRPr="00DD7C41">
        <w:rPr>
          <w:b/>
          <w:bCs/>
          <w:sz w:val="24"/>
          <w:szCs w:val="24"/>
          <w:lang w:val="vi-VN"/>
        </w:rPr>
        <w:t>EMER LIGHTS</w:t>
      </w:r>
      <w:r w:rsidRPr="00DD7C41">
        <w:rPr>
          <w:sz w:val="24"/>
          <w:szCs w:val="24"/>
          <w:lang w:val="vi-VN"/>
        </w:rPr>
        <w:t xml:space="preserve"> </w:t>
      </w:r>
      <w:r w:rsidRPr="00DD7C41">
        <w:rPr>
          <w:i/>
          <w:iCs/>
          <w:sz w:val="24"/>
          <w:szCs w:val="24"/>
          <w:lang w:val="vi-VN"/>
        </w:rPr>
        <w:t>(đèn khẩn cấp)</w:t>
      </w:r>
    </w:p>
    <w:p w14:paraId="15BC4CEB" w14:textId="77777777" w:rsidR="007429A7" w:rsidRDefault="00BC0004" w:rsidP="007429A7">
      <w:pPr>
        <w:keepNext/>
        <w:jc w:val="center"/>
      </w:pPr>
      <w:r w:rsidRPr="00BC0004">
        <w:rPr>
          <w:noProof/>
          <w:lang w:val="vi-VN"/>
        </w:rPr>
        <w:drawing>
          <wp:inline distT="0" distB="0" distL="0" distR="0" wp14:anchorId="64A8C78E" wp14:editId="0DC9BC1F">
            <wp:extent cx="957532" cy="19434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073" t="5055" r="14464"/>
                    <a:stretch/>
                  </pic:blipFill>
                  <pic:spPr bwMode="auto">
                    <a:xfrm>
                      <a:off x="0" y="0"/>
                      <a:ext cx="958003" cy="194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1D035" w14:textId="14CE3FF3" w:rsidR="00BC0004" w:rsidRDefault="007429A7" w:rsidP="007429A7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15</w:t>
      </w:r>
      <w:r w:rsidR="003B106A">
        <w:rPr>
          <w:noProof/>
        </w:rPr>
        <w:fldChar w:fldCharType="end"/>
      </w:r>
      <w:r>
        <w:rPr>
          <w:lang w:val="vi-VN"/>
        </w:rPr>
        <w:t>: Bảng điều khiển FD Door và EMER LIGHTS</w:t>
      </w:r>
    </w:p>
    <w:p w14:paraId="66EFF4F0" w14:textId="41083E41" w:rsidR="00BC0004" w:rsidRPr="00DD7C41" w:rsidRDefault="00ED01A5" w:rsidP="00BC0004">
      <w:pPr>
        <w:rPr>
          <w:b/>
          <w:bCs/>
          <w:sz w:val="24"/>
          <w:szCs w:val="24"/>
          <w:lang w:val="vi-VN"/>
        </w:rPr>
      </w:pPr>
      <w:r w:rsidRPr="00DD7C41">
        <w:rPr>
          <w:b/>
          <w:bCs/>
          <w:sz w:val="24"/>
          <w:szCs w:val="24"/>
          <w:lang w:val="vi-VN"/>
        </w:rPr>
        <w:t xml:space="preserve">PASS </w:t>
      </w:r>
      <w:r w:rsidR="00DD7C41">
        <w:rPr>
          <w:b/>
          <w:bCs/>
          <w:sz w:val="24"/>
          <w:szCs w:val="24"/>
          <w:lang w:val="vi-VN"/>
        </w:rPr>
        <w:t>SIGNS</w:t>
      </w:r>
    </w:p>
    <w:p w14:paraId="0D48ADA0" w14:textId="77777777" w:rsidR="007429A7" w:rsidRDefault="00ED01A5" w:rsidP="007429A7">
      <w:pPr>
        <w:keepNext/>
        <w:jc w:val="center"/>
      </w:pPr>
      <w:r w:rsidRPr="00ED01A5">
        <w:rPr>
          <w:noProof/>
          <w:lang w:val="vi-VN"/>
        </w:rPr>
        <w:drawing>
          <wp:inline distT="0" distB="0" distL="0" distR="0" wp14:anchorId="252AF181" wp14:editId="77C060DB">
            <wp:extent cx="3812876" cy="16004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71" t="4294"/>
                    <a:stretch/>
                  </pic:blipFill>
                  <pic:spPr bwMode="auto">
                    <a:xfrm>
                      <a:off x="0" y="0"/>
                      <a:ext cx="3826343" cy="1606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33FDF" w14:textId="682EA230" w:rsidR="00ED01A5" w:rsidRDefault="007429A7" w:rsidP="007429A7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16</w:t>
      </w:r>
      <w:r w:rsidR="003B106A">
        <w:rPr>
          <w:noProof/>
        </w:rPr>
        <w:fldChar w:fldCharType="end"/>
      </w:r>
      <w:r>
        <w:rPr>
          <w:lang w:val="vi-VN"/>
        </w:rPr>
        <w:t>: Bảng điều khiển tín hiệu thông báo cabin</w:t>
      </w:r>
    </w:p>
    <w:p w14:paraId="4DB2E542" w14:textId="2102DE4D" w:rsidR="007429A7" w:rsidRPr="00DD7C41" w:rsidRDefault="007429A7" w:rsidP="00DD7C41">
      <w:pPr>
        <w:ind w:left="142"/>
        <w:rPr>
          <w:i/>
          <w:iCs/>
          <w:sz w:val="20"/>
          <w:szCs w:val="20"/>
          <w:lang w:val="vi-VN"/>
        </w:rPr>
      </w:pPr>
      <w:r w:rsidRPr="00DD7C41">
        <w:rPr>
          <w:i/>
          <w:iCs/>
          <w:sz w:val="20"/>
          <w:szCs w:val="20"/>
          <w:lang w:val="vi-VN"/>
        </w:rPr>
        <w:t xml:space="preserve">1. Công tắc </w:t>
      </w:r>
      <w:r w:rsidRPr="00DD7C41">
        <w:rPr>
          <w:i/>
          <w:iCs/>
          <w:caps/>
          <w:sz w:val="20"/>
          <w:szCs w:val="20"/>
          <w:lang w:val="vi-VN"/>
        </w:rPr>
        <w:t>thắt dây an toàn</w:t>
      </w:r>
    </w:p>
    <w:p w14:paraId="7B5742B2" w14:textId="403D6E08" w:rsidR="004F3526" w:rsidRPr="00DD7C41" w:rsidRDefault="007429A7" w:rsidP="00DD7C41">
      <w:pPr>
        <w:ind w:left="142"/>
        <w:rPr>
          <w:i/>
          <w:iCs/>
          <w:sz w:val="20"/>
          <w:szCs w:val="20"/>
          <w:lang w:val="vi-VN"/>
        </w:rPr>
      </w:pPr>
      <w:r w:rsidRPr="00DD7C41">
        <w:rPr>
          <w:i/>
          <w:iCs/>
          <w:sz w:val="20"/>
          <w:szCs w:val="20"/>
          <w:lang w:val="vi-VN"/>
        </w:rPr>
        <w:t>2. Công tắc chuông cabin</w:t>
      </w:r>
    </w:p>
    <w:p w14:paraId="2E2F1F99" w14:textId="60DBF045" w:rsidR="003847A1" w:rsidRDefault="003847A1" w:rsidP="004B2818">
      <w:pPr>
        <w:rPr>
          <w:lang w:val="vi-VN"/>
        </w:rPr>
      </w:pPr>
    </w:p>
    <w:p w14:paraId="709D700A" w14:textId="62E01BD4" w:rsidR="003847A1" w:rsidRDefault="003847A1" w:rsidP="004B2818">
      <w:pPr>
        <w:rPr>
          <w:lang w:val="vi-VN"/>
        </w:rPr>
      </w:pPr>
    </w:p>
    <w:p w14:paraId="4A9878F2" w14:textId="5664A917" w:rsidR="003847A1" w:rsidRDefault="003847A1" w:rsidP="004B2818">
      <w:pPr>
        <w:rPr>
          <w:lang w:val="vi-VN"/>
        </w:rPr>
      </w:pPr>
    </w:p>
    <w:p w14:paraId="6EB7B4A3" w14:textId="1899D6E4" w:rsidR="003847A1" w:rsidRDefault="003847A1" w:rsidP="004B2818">
      <w:pPr>
        <w:rPr>
          <w:lang w:val="vi-VN"/>
        </w:rPr>
      </w:pPr>
    </w:p>
    <w:p w14:paraId="60D59E1A" w14:textId="7E1F2AE7" w:rsidR="003847A1" w:rsidRDefault="003847A1" w:rsidP="004B2818">
      <w:pPr>
        <w:rPr>
          <w:lang w:val="vi-VN"/>
        </w:rPr>
      </w:pPr>
    </w:p>
    <w:p w14:paraId="0CBDC97F" w14:textId="67E7BE10" w:rsidR="003847A1" w:rsidRDefault="003847A1" w:rsidP="004B2818">
      <w:pPr>
        <w:rPr>
          <w:lang w:val="vi-VN"/>
        </w:rPr>
      </w:pPr>
    </w:p>
    <w:p w14:paraId="40735D1B" w14:textId="24C7A0DD" w:rsidR="003847A1" w:rsidRDefault="003847A1" w:rsidP="004B2818">
      <w:pPr>
        <w:rPr>
          <w:lang w:val="vi-VN"/>
        </w:rPr>
      </w:pPr>
    </w:p>
    <w:p w14:paraId="1972FFC6" w14:textId="6BCB1F53" w:rsidR="003847A1" w:rsidRDefault="003847A1" w:rsidP="004B2818">
      <w:pPr>
        <w:rPr>
          <w:lang w:val="vi-VN"/>
        </w:rPr>
      </w:pPr>
    </w:p>
    <w:p w14:paraId="6A7DAF88" w14:textId="72C3E253" w:rsidR="003847A1" w:rsidRDefault="003847A1" w:rsidP="004B2818">
      <w:pPr>
        <w:rPr>
          <w:lang w:val="vi-VN"/>
        </w:rPr>
      </w:pPr>
    </w:p>
    <w:p w14:paraId="5FCE75E6" w14:textId="0E8DDA31" w:rsidR="003847A1" w:rsidRDefault="003847A1" w:rsidP="004B2818">
      <w:pPr>
        <w:rPr>
          <w:lang w:val="vi-VN"/>
        </w:rPr>
      </w:pPr>
    </w:p>
    <w:p w14:paraId="72F830E9" w14:textId="367953CE" w:rsidR="003847A1" w:rsidRDefault="003847A1" w:rsidP="004B2818">
      <w:pPr>
        <w:rPr>
          <w:lang w:val="vi-VN"/>
        </w:rPr>
      </w:pPr>
    </w:p>
    <w:p w14:paraId="6790D4BC" w14:textId="3A3E1467" w:rsidR="003847A1" w:rsidRDefault="003847A1" w:rsidP="004B2818">
      <w:pPr>
        <w:rPr>
          <w:lang w:val="vi-VN"/>
        </w:rPr>
      </w:pPr>
    </w:p>
    <w:p w14:paraId="7AA180AA" w14:textId="20D20461" w:rsidR="003847A1" w:rsidRDefault="003847A1" w:rsidP="004B2818">
      <w:pPr>
        <w:rPr>
          <w:lang w:val="vi-VN"/>
        </w:rPr>
      </w:pPr>
    </w:p>
    <w:p w14:paraId="33FEB237" w14:textId="4D07AB91" w:rsidR="003847A1" w:rsidRDefault="003847A1" w:rsidP="004B2818">
      <w:pPr>
        <w:rPr>
          <w:lang w:val="vi-VN"/>
        </w:rPr>
      </w:pPr>
    </w:p>
    <w:p w14:paraId="3A4DAD5F" w14:textId="5100EB3B" w:rsidR="003847A1" w:rsidRDefault="003847A1" w:rsidP="004B2818">
      <w:pPr>
        <w:rPr>
          <w:lang w:val="vi-VN"/>
        </w:rPr>
      </w:pPr>
    </w:p>
    <w:p w14:paraId="2B4D087B" w14:textId="454B2C8D" w:rsidR="003847A1" w:rsidRDefault="003847A1" w:rsidP="004B2818">
      <w:pPr>
        <w:rPr>
          <w:lang w:val="vi-VN"/>
        </w:rPr>
      </w:pPr>
    </w:p>
    <w:p w14:paraId="6FF8FD34" w14:textId="3E16A7E1" w:rsidR="003847A1" w:rsidRDefault="003847A1" w:rsidP="004B2818">
      <w:pPr>
        <w:rPr>
          <w:lang w:val="vi-VN"/>
        </w:rPr>
      </w:pPr>
    </w:p>
    <w:p w14:paraId="06334379" w14:textId="77B03F89" w:rsidR="003847A1" w:rsidRDefault="003847A1" w:rsidP="004B2818">
      <w:pPr>
        <w:rPr>
          <w:lang w:val="vi-VN"/>
        </w:rPr>
      </w:pPr>
    </w:p>
    <w:p w14:paraId="3F826F05" w14:textId="09E9DD39" w:rsidR="003847A1" w:rsidRDefault="003847A1" w:rsidP="004B2818">
      <w:pPr>
        <w:rPr>
          <w:lang w:val="vi-VN"/>
        </w:rPr>
      </w:pPr>
    </w:p>
    <w:p w14:paraId="6BD89558" w14:textId="6EE62F4D" w:rsidR="003847A1" w:rsidRDefault="003847A1" w:rsidP="004B2818">
      <w:pPr>
        <w:rPr>
          <w:lang w:val="vi-VN"/>
        </w:rPr>
      </w:pPr>
    </w:p>
    <w:p w14:paraId="375E8006" w14:textId="77777777" w:rsidR="004F3526" w:rsidRDefault="004F3526" w:rsidP="004F3526">
      <w:pPr>
        <w:rPr>
          <w:lang w:val="vi-VN"/>
        </w:rPr>
      </w:pPr>
    </w:p>
    <w:p w14:paraId="40A92EE5" w14:textId="77777777" w:rsidR="00382F47" w:rsidRDefault="00382F47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3F624590" w14:textId="77777777" w:rsidR="004F3526" w:rsidRDefault="004F3526" w:rsidP="004F3526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381387EB" w14:textId="77777777" w:rsidR="004F3526" w:rsidRDefault="004F3526" w:rsidP="004F3526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60521DB5" w14:textId="77777777" w:rsidR="004F3526" w:rsidRDefault="004F3526" w:rsidP="004F3526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0307E42B" w14:textId="77777777" w:rsidR="004F3526" w:rsidRDefault="004F3526" w:rsidP="00BD5138">
      <w:pPr>
        <w:rPr>
          <w:b/>
          <w:bCs/>
          <w:color w:val="FF0000"/>
          <w:sz w:val="32"/>
          <w:szCs w:val="32"/>
          <w:lang w:val="vi-VN"/>
        </w:rPr>
      </w:pPr>
    </w:p>
    <w:p w14:paraId="60C8F520" w14:textId="77777777" w:rsidR="004F3526" w:rsidRDefault="004F3526" w:rsidP="004F3526">
      <w:pPr>
        <w:jc w:val="center"/>
        <w:rPr>
          <w:b/>
          <w:bCs/>
          <w:color w:val="FF0000"/>
          <w:sz w:val="32"/>
          <w:szCs w:val="32"/>
          <w:lang w:val="vi-VN"/>
        </w:rPr>
      </w:pPr>
    </w:p>
    <w:p w14:paraId="1870AC9D" w14:textId="01E81E51" w:rsidR="004F3526" w:rsidRDefault="004F3526" w:rsidP="004F3526">
      <w:pPr>
        <w:ind w:left="-142"/>
        <w:jc w:val="center"/>
        <w:rPr>
          <w:b/>
          <w:bCs/>
          <w:color w:val="FF0000"/>
          <w:sz w:val="48"/>
          <w:szCs w:val="48"/>
        </w:rPr>
      </w:pPr>
      <w:r>
        <w:rPr>
          <w:b/>
          <w:bCs/>
          <w:color w:val="FF0000"/>
          <w:sz w:val="48"/>
          <w:szCs w:val="48"/>
        </w:rPr>
        <w:t>II</w:t>
      </w:r>
      <w:r w:rsidRPr="009C4672">
        <w:rPr>
          <w:b/>
          <w:bCs/>
          <w:color w:val="FF0000"/>
          <w:sz w:val="48"/>
          <w:szCs w:val="48"/>
        </w:rPr>
        <w:t>.</w:t>
      </w:r>
    </w:p>
    <w:p w14:paraId="359AC14D" w14:textId="788A22F7" w:rsidR="004F3526" w:rsidRPr="009C4672" w:rsidRDefault="004F3526" w:rsidP="004F3526">
      <w:pPr>
        <w:ind w:left="-142"/>
        <w:jc w:val="center"/>
        <w:rPr>
          <w:b/>
          <w:bCs/>
          <w:color w:val="FF0000"/>
          <w:sz w:val="48"/>
          <w:szCs w:val="48"/>
        </w:rPr>
      </w:pPr>
      <w:r>
        <w:rPr>
          <w:b/>
          <w:bCs/>
          <w:color w:val="FF0000"/>
          <w:sz w:val="48"/>
          <w:szCs w:val="48"/>
        </w:rPr>
        <w:t>MAIN</w:t>
      </w:r>
      <w:r w:rsidRPr="009C4672">
        <w:rPr>
          <w:b/>
          <w:bCs/>
          <w:color w:val="FF0000"/>
          <w:sz w:val="48"/>
          <w:szCs w:val="48"/>
        </w:rPr>
        <w:t xml:space="preserve"> PANEL </w:t>
      </w:r>
      <w:r w:rsidRPr="009C4672">
        <w:rPr>
          <w:b/>
          <w:bCs/>
          <w:color w:val="FF0000"/>
          <w:sz w:val="48"/>
          <w:szCs w:val="48"/>
          <w:lang w:val="vi-VN"/>
        </w:rPr>
        <w:t xml:space="preserve">(Bảng </w:t>
      </w:r>
      <w:r>
        <w:rPr>
          <w:b/>
          <w:bCs/>
          <w:color w:val="FF0000"/>
          <w:sz w:val="48"/>
          <w:szCs w:val="48"/>
          <w:lang w:val="vi-VN"/>
        </w:rPr>
        <w:t>chính</w:t>
      </w:r>
      <w:r w:rsidRPr="009C4672">
        <w:rPr>
          <w:b/>
          <w:bCs/>
          <w:color w:val="FF0000"/>
          <w:sz w:val="48"/>
          <w:szCs w:val="48"/>
          <w:lang w:val="vi-VN"/>
        </w:rPr>
        <w:t>)</w:t>
      </w:r>
    </w:p>
    <w:p w14:paraId="0CF67EA4" w14:textId="77777777" w:rsidR="004F3526" w:rsidRDefault="004F3526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676520FC" w14:textId="04819AA3" w:rsidR="004F3526" w:rsidRDefault="004F3526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7B1601D4" w14:textId="16511F13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4121D586" w14:textId="4A09434E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6067E811" w14:textId="0D3EC120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3B83A026" w14:textId="43A39C22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76A9A561" w14:textId="653A830E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0EF1C2E9" w14:textId="6BCF1BCA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036A089A" w14:textId="15D8A4EF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333C2603" w14:textId="258B1BFB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64BD2C52" w14:textId="485A3236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47451516" w14:textId="77777777" w:rsidR="00CA0B95" w:rsidRDefault="00CA0B95" w:rsidP="004F3526">
      <w:pPr>
        <w:rPr>
          <w:b/>
          <w:bCs/>
          <w:color w:val="FF0000"/>
          <w:sz w:val="32"/>
          <w:szCs w:val="32"/>
          <w:lang w:val="vi-VN"/>
        </w:rPr>
      </w:pPr>
    </w:p>
    <w:p w14:paraId="34083EAE" w14:textId="6B6A320D" w:rsidR="00DE3440" w:rsidRDefault="00DE3440" w:rsidP="00DE3440">
      <w:pPr>
        <w:rPr>
          <w:lang w:val="vi-VN"/>
        </w:rPr>
      </w:pPr>
    </w:p>
    <w:p w14:paraId="640F04CC" w14:textId="77777777" w:rsidR="005876C3" w:rsidRDefault="005876C3" w:rsidP="00DE3440">
      <w:pPr>
        <w:rPr>
          <w:lang w:val="vi-VN"/>
        </w:rPr>
      </w:pPr>
    </w:p>
    <w:p w14:paraId="5160841F" w14:textId="06020AB5" w:rsidR="00DE3440" w:rsidRDefault="00DE3440" w:rsidP="00DE3440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Màn hình hiển thị tình trạng bay chính (PFD)</w:t>
      </w:r>
    </w:p>
    <w:p w14:paraId="6BA81F74" w14:textId="77777777" w:rsidR="00BC4CF4" w:rsidRDefault="00BC4CF4" w:rsidP="00BC4CF4">
      <w:pPr>
        <w:keepNext/>
        <w:jc w:val="center"/>
      </w:pPr>
      <w:r w:rsidRPr="00BC4CF4">
        <w:rPr>
          <w:b/>
          <w:bCs/>
          <w:noProof/>
          <w:color w:val="FF0000"/>
          <w:sz w:val="32"/>
          <w:szCs w:val="32"/>
          <w:lang w:val="vi-VN"/>
        </w:rPr>
        <w:drawing>
          <wp:inline distT="0" distB="0" distL="0" distR="0" wp14:anchorId="6573CA85" wp14:editId="0A440667">
            <wp:extent cx="3408218" cy="2568052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0564" cy="25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0138" w14:textId="3A1C0CDD" w:rsidR="00BC4CF4" w:rsidRDefault="00BC4CF4" w:rsidP="00BC4CF4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17</w:t>
      </w:r>
      <w:r w:rsidR="003B106A">
        <w:rPr>
          <w:noProof/>
        </w:rPr>
        <w:fldChar w:fldCharType="end"/>
      </w:r>
      <w:r>
        <w:rPr>
          <w:lang w:val="vi-VN"/>
        </w:rPr>
        <w:t>: PFD</w:t>
      </w:r>
    </w:p>
    <w:p w14:paraId="757C5B58" w14:textId="4826E6A7" w:rsidR="00BC4CF4" w:rsidRPr="00792C49" w:rsidRDefault="00BC4CF4" w:rsidP="00BC4CF4">
      <w:pPr>
        <w:rPr>
          <w:sz w:val="24"/>
          <w:szCs w:val="24"/>
          <w:lang w:val="vi-VN"/>
        </w:rPr>
      </w:pPr>
      <w:r w:rsidRPr="00792C49">
        <w:rPr>
          <w:sz w:val="24"/>
          <w:szCs w:val="24"/>
          <w:lang w:val="vi-VN"/>
        </w:rPr>
        <w:t>1. Màn hình phụ hiển thị thông tin chuyến bay</w:t>
      </w:r>
    </w:p>
    <w:p w14:paraId="2447E9E8" w14:textId="75FF98BE" w:rsidR="00F23D99" w:rsidRPr="00792C49" w:rsidRDefault="00BC4CF4" w:rsidP="00BC4CF4">
      <w:pPr>
        <w:rPr>
          <w:sz w:val="24"/>
          <w:szCs w:val="24"/>
          <w:lang w:val="vi-VN"/>
        </w:rPr>
      </w:pPr>
      <w:r w:rsidRPr="00792C49">
        <w:rPr>
          <w:sz w:val="24"/>
          <w:szCs w:val="24"/>
          <w:lang w:val="vi-VN"/>
        </w:rPr>
        <w:t>2. Màn hình hiển thị chuyến bay chính</w:t>
      </w:r>
    </w:p>
    <w:p w14:paraId="4A86415A" w14:textId="57B847FE" w:rsidR="00BC4CF4" w:rsidRPr="00792C49" w:rsidRDefault="00BC4CF4" w:rsidP="00BC4CF4">
      <w:pPr>
        <w:rPr>
          <w:sz w:val="24"/>
          <w:szCs w:val="24"/>
          <w:lang w:val="vi-VN"/>
        </w:rPr>
      </w:pPr>
      <w:r w:rsidRPr="00792C49">
        <w:rPr>
          <w:sz w:val="24"/>
          <w:szCs w:val="24"/>
          <w:lang w:val="vi-VN"/>
        </w:rPr>
        <w:t>3. Bản đồ</w:t>
      </w:r>
      <w:r w:rsidR="00BB7211" w:rsidRPr="00792C49">
        <w:rPr>
          <w:sz w:val="24"/>
          <w:szCs w:val="24"/>
          <w:lang w:val="vi-VN"/>
        </w:rPr>
        <w:t xml:space="preserve"> </w:t>
      </w:r>
      <w:r w:rsidRPr="00792C49">
        <w:rPr>
          <w:sz w:val="24"/>
          <w:szCs w:val="24"/>
          <w:lang w:val="vi-VN"/>
        </w:rPr>
        <w:t>mini</w:t>
      </w:r>
    </w:p>
    <w:p w14:paraId="2CEA6B8E" w14:textId="5896C1A3" w:rsidR="00BC4CF4" w:rsidRPr="00CC74F4" w:rsidRDefault="00F23D99" w:rsidP="00BC4CF4">
      <w:pPr>
        <w:rPr>
          <w:i/>
          <w:iCs/>
          <w:color w:val="FF0000"/>
          <w:sz w:val="24"/>
          <w:szCs w:val="24"/>
          <w:lang w:val="vi-VN"/>
        </w:rPr>
      </w:pPr>
      <w:r w:rsidRPr="00CC74F4">
        <w:rPr>
          <w:i/>
          <w:iCs/>
          <w:color w:val="FF0000"/>
          <w:sz w:val="24"/>
          <w:szCs w:val="24"/>
          <w:lang w:val="vi-VN"/>
        </w:rPr>
        <w:t xml:space="preserve">*Các khu phần hiển thị trong </w:t>
      </w:r>
      <w:r w:rsidR="00CC74F4" w:rsidRPr="00B61E09">
        <w:rPr>
          <w:b/>
          <w:bCs/>
          <w:i/>
          <w:iCs/>
          <w:color w:val="FF0000"/>
          <w:sz w:val="24"/>
          <w:szCs w:val="24"/>
          <w:lang w:val="vi-VN"/>
        </w:rPr>
        <w:t>PFD</w:t>
      </w:r>
      <w:r w:rsidR="00CC74F4" w:rsidRPr="00CC74F4">
        <w:rPr>
          <w:i/>
          <w:iCs/>
          <w:color w:val="FF0000"/>
          <w:sz w:val="24"/>
          <w:szCs w:val="24"/>
          <w:lang w:val="vi-VN"/>
        </w:rPr>
        <w:t>*</w:t>
      </w:r>
    </w:p>
    <w:p w14:paraId="1777CF0B" w14:textId="77777777" w:rsidR="00B61E09" w:rsidRDefault="00CC74F4" w:rsidP="00B61E09">
      <w:pPr>
        <w:keepNext/>
        <w:jc w:val="center"/>
      </w:pPr>
      <w:r w:rsidRPr="00CC74F4">
        <w:rPr>
          <w:noProof/>
          <w:lang w:val="vi-VN"/>
        </w:rPr>
        <w:drawing>
          <wp:inline distT="0" distB="0" distL="0" distR="0" wp14:anchorId="7D33601D" wp14:editId="4C987247">
            <wp:extent cx="3557847" cy="2968480"/>
            <wp:effectExtent l="0" t="0" r="508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" t="2954" r="1168" b="3181"/>
                    <a:stretch/>
                  </pic:blipFill>
                  <pic:spPr bwMode="auto">
                    <a:xfrm>
                      <a:off x="0" y="0"/>
                      <a:ext cx="3559299" cy="296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E95FC" w14:textId="0365A852" w:rsidR="00B61E09" w:rsidRDefault="00B61E09" w:rsidP="00B61E09">
      <w:pPr>
        <w:pStyle w:val="Caption"/>
        <w:jc w:val="center"/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18</w:t>
      </w:r>
      <w:r w:rsidR="003B106A">
        <w:rPr>
          <w:noProof/>
        </w:rPr>
        <w:fldChar w:fldCharType="end"/>
      </w:r>
    </w:p>
    <w:p w14:paraId="6B5A7835" w14:textId="06F3D321" w:rsidR="00B61E09" w:rsidRPr="00621D07" w:rsidRDefault="00B61E09" w:rsidP="00B61E09">
      <w:pPr>
        <w:rPr>
          <w:sz w:val="24"/>
          <w:szCs w:val="24"/>
          <w:lang w:val="vi-VN"/>
        </w:rPr>
      </w:pPr>
      <w:r w:rsidRPr="00621D07">
        <w:rPr>
          <w:sz w:val="24"/>
          <w:szCs w:val="24"/>
        </w:rPr>
        <w:t>1. Bảng</w:t>
      </w:r>
      <w:r w:rsidRPr="00621D07">
        <w:rPr>
          <w:sz w:val="24"/>
          <w:szCs w:val="24"/>
          <w:lang w:val="vi-VN"/>
        </w:rPr>
        <w:t xml:space="preserve"> thông báo chế độ bay</w:t>
      </w:r>
    </w:p>
    <w:p w14:paraId="08C274C8" w14:textId="4C59E930" w:rsidR="00B61E09" w:rsidRPr="00621D07" w:rsidRDefault="00B61E09" w:rsidP="00B61E09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2. Chỉ báo </w:t>
      </w:r>
      <w:r w:rsidR="007C00BB" w:rsidRPr="00621D07">
        <w:rPr>
          <w:sz w:val="24"/>
          <w:szCs w:val="24"/>
          <w:lang w:val="vi-VN"/>
        </w:rPr>
        <w:t>tốc độ</w:t>
      </w:r>
      <w:r w:rsidRPr="00621D07">
        <w:rPr>
          <w:sz w:val="24"/>
          <w:szCs w:val="24"/>
          <w:lang w:val="vi-VN"/>
        </w:rPr>
        <w:t>/</w:t>
      </w:r>
      <w:r w:rsidR="00777C26" w:rsidRPr="00621D07">
        <w:rPr>
          <w:sz w:val="24"/>
          <w:szCs w:val="24"/>
          <w:lang w:val="vi-VN"/>
        </w:rPr>
        <w:t>Mach</w:t>
      </w:r>
      <w:r w:rsidR="00777C26" w:rsidRPr="00621D07">
        <w:rPr>
          <w:sz w:val="24"/>
          <w:szCs w:val="24"/>
          <w:vertAlign w:val="superscript"/>
          <w:lang w:val="vi-VN"/>
        </w:rPr>
        <w:t>(6)</w:t>
      </w:r>
    </w:p>
    <w:p w14:paraId="2706C2F2" w14:textId="44FE3654" w:rsidR="00B61E09" w:rsidRPr="00621D07" w:rsidRDefault="00B61E09" w:rsidP="00B61E09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3. </w:t>
      </w:r>
      <w:r w:rsidR="00637398" w:rsidRPr="00621D07">
        <w:rPr>
          <w:sz w:val="24"/>
          <w:szCs w:val="24"/>
          <w:lang w:val="vi-VN"/>
        </w:rPr>
        <w:t>Hiển thị thông tin Hệ thống tham chiếu quán tính (IRS)</w:t>
      </w:r>
      <w:r w:rsidR="002062C6" w:rsidRPr="002062C6">
        <w:rPr>
          <w:sz w:val="24"/>
          <w:szCs w:val="24"/>
          <w:vertAlign w:val="superscript"/>
          <w:lang w:val="vi-VN"/>
        </w:rPr>
        <w:t>(9)</w:t>
      </w:r>
    </w:p>
    <w:p w14:paraId="497190C9" w14:textId="5F3CF5B3" w:rsidR="00B61E09" w:rsidRPr="00621D07" w:rsidRDefault="00B61E09" w:rsidP="00B61E09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4. </w:t>
      </w:r>
      <w:r w:rsidR="00F95E2B" w:rsidRPr="00621D07">
        <w:rPr>
          <w:sz w:val="24"/>
          <w:szCs w:val="24"/>
          <w:lang w:val="vi-VN"/>
        </w:rPr>
        <w:t>Hiển thị tình trạng TỰ ĐỘNG LÁI (A/P, FD)</w:t>
      </w:r>
      <w:r w:rsidR="00A77E5F" w:rsidRPr="00A77E5F">
        <w:rPr>
          <w:sz w:val="24"/>
          <w:szCs w:val="24"/>
          <w:vertAlign w:val="superscript"/>
          <w:lang w:val="vi-VN"/>
        </w:rPr>
        <w:t>(8)</w:t>
      </w:r>
    </w:p>
    <w:p w14:paraId="24CC44D0" w14:textId="77777777" w:rsidR="00B61E09" w:rsidRPr="00621D07" w:rsidRDefault="00B61E09" w:rsidP="00B61E09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5. Chỉ báo độ cao</w:t>
      </w:r>
    </w:p>
    <w:p w14:paraId="4B78B894" w14:textId="6D1F19F1" w:rsidR="00B61E09" w:rsidRPr="00621D07" w:rsidRDefault="00B61E09" w:rsidP="00B61E09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 xml:space="preserve">6. Chỉ báo tốc độ </w:t>
      </w:r>
      <w:r w:rsidR="004A4645" w:rsidRPr="00621D07">
        <w:rPr>
          <w:sz w:val="24"/>
          <w:szCs w:val="24"/>
          <w:lang w:val="vi-VN"/>
        </w:rPr>
        <w:t>tă</w:t>
      </w:r>
      <w:r w:rsidR="00685C7B" w:rsidRPr="00621D07">
        <w:rPr>
          <w:sz w:val="24"/>
          <w:szCs w:val="24"/>
          <w:lang w:val="vi-VN"/>
        </w:rPr>
        <w:t>ng độ cao (</w:t>
      </w:r>
      <w:r w:rsidR="00E04211" w:rsidRPr="00621D07">
        <w:rPr>
          <w:sz w:val="24"/>
          <w:szCs w:val="24"/>
          <w:lang w:val="vi-VN"/>
        </w:rPr>
        <w:t xml:space="preserve">x1000 </w:t>
      </w:r>
      <w:r w:rsidR="00685C7B" w:rsidRPr="00621D07">
        <w:rPr>
          <w:sz w:val="24"/>
          <w:szCs w:val="24"/>
          <w:lang w:val="vi-VN"/>
        </w:rPr>
        <w:t>ft/m)</w:t>
      </w:r>
    </w:p>
    <w:p w14:paraId="15F6744F" w14:textId="714DD782" w:rsidR="00B61E09" w:rsidRPr="00621D07" w:rsidRDefault="00B61E09" w:rsidP="00B61E09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7. Bản đồ thu nhỏ</w:t>
      </w:r>
    </w:p>
    <w:p w14:paraId="643060D1" w14:textId="1A87ACA4" w:rsidR="00724995" w:rsidRDefault="00724995" w:rsidP="00724995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Màn hình định vị (ND)</w:t>
      </w:r>
    </w:p>
    <w:p w14:paraId="76214273" w14:textId="3EAA87A7" w:rsidR="00CC74F4" w:rsidRPr="007C7E3C" w:rsidRDefault="00CA0B95" w:rsidP="007C7E3C">
      <w:pPr>
        <w:pStyle w:val="ListParagraph"/>
        <w:numPr>
          <w:ilvl w:val="0"/>
          <w:numId w:val="18"/>
        </w:numPr>
        <w:rPr>
          <w:i/>
          <w:iCs/>
          <w:color w:val="FF0000"/>
          <w:sz w:val="32"/>
          <w:szCs w:val="32"/>
          <w:lang w:val="vi-VN"/>
        </w:rPr>
      </w:pPr>
      <w:r w:rsidRPr="007C7E3C">
        <w:rPr>
          <w:i/>
          <w:iCs/>
          <w:color w:val="FF0000"/>
          <w:sz w:val="32"/>
          <w:szCs w:val="32"/>
          <w:lang w:val="vi-VN"/>
        </w:rPr>
        <w:t>Chế độ bình thường</w:t>
      </w:r>
    </w:p>
    <w:p w14:paraId="342F320E" w14:textId="77777777" w:rsidR="002926AC" w:rsidRDefault="00CA0B95" w:rsidP="002926AC">
      <w:pPr>
        <w:keepNext/>
        <w:jc w:val="center"/>
      </w:pPr>
      <w:r w:rsidRPr="00CA0B95">
        <w:rPr>
          <w:noProof/>
          <w:lang w:val="vi-VN"/>
        </w:rPr>
        <w:drawing>
          <wp:inline distT="0" distB="0" distL="0" distR="0" wp14:anchorId="483CFE3D" wp14:editId="6BC251F4">
            <wp:extent cx="4010025" cy="37750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31" t="1868" r="1951" b="1465"/>
                    <a:stretch/>
                  </pic:blipFill>
                  <pic:spPr bwMode="auto">
                    <a:xfrm>
                      <a:off x="0" y="0"/>
                      <a:ext cx="4013994" cy="377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29781" w14:textId="06CB1521" w:rsidR="00DE3440" w:rsidRDefault="002926AC" w:rsidP="002926AC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19</w:t>
      </w:r>
      <w:r w:rsidR="003B106A">
        <w:rPr>
          <w:noProof/>
        </w:rPr>
        <w:fldChar w:fldCharType="end"/>
      </w:r>
      <w:r>
        <w:rPr>
          <w:lang w:val="vi-VN"/>
        </w:rPr>
        <w:t>: ND ở chế độ bình thường</w:t>
      </w:r>
    </w:p>
    <w:p w14:paraId="6F9FE269" w14:textId="69639268" w:rsidR="00DE3440" w:rsidRPr="00B93196" w:rsidRDefault="00CA0B95" w:rsidP="00DE3440">
      <w:pPr>
        <w:rPr>
          <w:sz w:val="24"/>
          <w:szCs w:val="24"/>
          <w:lang w:val="vi-VN"/>
        </w:rPr>
      </w:pPr>
      <w:r w:rsidRPr="00B93196">
        <w:rPr>
          <w:sz w:val="24"/>
          <w:szCs w:val="24"/>
          <w:lang w:val="vi-VN"/>
        </w:rPr>
        <w:t>Groundspeed: Vận tốc máy bay so với mặt đất</w:t>
      </w:r>
    </w:p>
    <w:p w14:paraId="0645F01D" w14:textId="6A03F485" w:rsidR="00CA0B95" w:rsidRPr="00B93196" w:rsidRDefault="00CA0B95" w:rsidP="0018305C">
      <w:pPr>
        <w:tabs>
          <w:tab w:val="center" w:pos="5381"/>
        </w:tabs>
        <w:rPr>
          <w:sz w:val="24"/>
          <w:szCs w:val="24"/>
          <w:lang w:val="vi-VN"/>
        </w:rPr>
      </w:pPr>
      <w:r w:rsidRPr="00B93196">
        <w:rPr>
          <w:sz w:val="24"/>
          <w:szCs w:val="24"/>
          <w:lang w:val="vi-VN"/>
        </w:rPr>
        <w:t xml:space="preserve">True Airspeed: Vận </w:t>
      </w:r>
      <w:r w:rsidR="00FE6234" w:rsidRPr="00B93196">
        <w:rPr>
          <w:sz w:val="24"/>
          <w:szCs w:val="24"/>
          <w:lang w:val="vi-VN"/>
        </w:rPr>
        <w:t>tốc chính xác của máy bay</w:t>
      </w:r>
      <w:r w:rsidR="0018305C">
        <w:rPr>
          <w:sz w:val="24"/>
          <w:szCs w:val="24"/>
          <w:lang w:val="vi-VN"/>
        </w:rPr>
        <w:tab/>
      </w:r>
    </w:p>
    <w:p w14:paraId="1050EEFF" w14:textId="4BACEF76" w:rsidR="00FE6234" w:rsidRPr="00B93196" w:rsidRDefault="00FE6234" w:rsidP="00DE3440">
      <w:pPr>
        <w:rPr>
          <w:sz w:val="24"/>
          <w:szCs w:val="24"/>
          <w:lang w:val="vi-VN"/>
        </w:rPr>
      </w:pPr>
      <w:r w:rsidRPr="00B93196">
        <w:rPr>
          <w:sz w:val="24"/>
          <w:szCs w:val="24"/>
          <w:lang w:val="vi-VN"/>
        </w:rPr>
        <w:t xml:space="preserve">Wind Direction/Speed: </w:t>
      </w:r>
      <w:r w:rsidR="00B93196">
        <w:rPr>
          <w:sz w:val="24"/>
          <w:szCs w:val="24"/>
          <w:lang w:val="vi-VN"/>
        </w:rPr>
        <w:t>H</w:t>
      </w:r>
      <w:r w:rsidRPr="00B93196">
        <w:rPr>
          <w:sz w:val="24"/>
          <w:szCs w:val="24"/>
          <w:lang w:val="vi-VN"/>
        </w:rPr>
        <w:t>ướng gió/tốc độ gió</w:t>
      </w:r>
    </w:p>
    <w:p w14:paraId="68A88712" w14:textId="6205568D" w:rsidR="00F365E8" w:rsidRPr="00B93196" w:rsidRDefault="00F365E8" w:rsidP="00DE3440">
      <w:pPr>
        <w:rPr>
          <w:sz w:val="24"/>
          <w:szCs w:val="24"/>
          <w:lang w:val="vi-VN"/>
        </w:rPr>
      </w:pPr>
      <w:r w:rsidRPr="00B93196">
        <w:rPr>
          <w:sz w:val="24"/>
          <w:szCs w:val="24"/>
        </w:rPr>
        <w:t xml:space="preserve">Wind Arrow: </w:t>
      </w:r>
      <w:r w:rsidR="00D65C9D" w:rsidRPr="00B93196">
        <w:rPr>
          <w:sz w:val="24"/>
          <w:szCs w:val="24"/>
          <w:lang w:val="vi-VN"/>
        </w:rPr>
        <w:t xml:space="preserve">Hướng gió biểu thị theo mũi </w:t>
      </w:r>
      <w:r w:rsidR="00697DAE" w:rsidRPr="00B93196">
        <w:rPr>
          <w:sz w:val="24"/>
          <w:szCs w:val="24"/>
          <w:lang w:val="vi-VN"/>
        </w:rPr>
        <w:t>tên</w:t>
      </w:r>
    </w:p>
    <w:p w14:paraId="1309DF8C" w14:textId="3D45C956" w:rsidR="0027139E" w:rsidRPr="00B93196" w:rsidRDefault="0027139E" w:rsidP="00DE3440">
      <w:pPr>
        <w:rPr>
          <w:sz w:val="24"/>
          <w:szCs w:val="24"/>
          <w:lang w:val="vi-VN"/>
        </w:rPr>
      </w:pPr>
      <w:r w:rsidRPr="00B93196">
        <w:rPr>
          <w:sz w:val="24"/>
          <w:szCs w:val="24"/>
          <w:lang w:val="vi-VN"/>
        </w:rPr>
        <w:t>Selected Heading Bug and Line: Hướng bay đã được chọn</w:t>
      </w:r>
    </w:p>
    <w:p w14:paraId="3949CEBF" w14:textId="59670DCA" w:rsidR="003D4267" w:rsidRPr="00B93196" w:rsidRDefault="003D4267" w:rsidP="00DE3440">
      <w:pPr>
        <w:rPr>
          <w:sz w:val="24"/>
          <w:szCs w:val="24"/>
          <w:lang w:val="vi-VN"/>
        </w:rPr>
      </w:pPr>
      <w:r w:rsidRPr="00B93196">
        <w:rPr>
          <w:sz w:val="24"/>
          <w:szCs w:val="24"/>
          <w:lang w:val="vi-VN"/>
        </w:rPr>
        <w:t xml:space="preserve">Active Waypoint: </w:t>
      </w:r>
      <w:r w:rsidR="00B93196">
        <w:rPr>
          <w:sz w:val="24"/>
          <w:szCs w:val="24"/>
          <w:lang w:val="vi-VN"/>
        </w:rPr>
        <w:t>Đ</w:t>
      </w:r>
      <w:r w:rsidRPr="00B93196">
        <w:rPr>
          <w:sz w:val="24"/>
          <w:szCs w:val="24"/>
          <w:lang w:val="vi-VN"/>
        </w:rPr>
        <w:t>iểm tham chiếu đang hoạt động</w:t>
      </w:r>
    </w:p>
    <w:p w14:paraId="4EDB1374" w14:textId="032200EB" w:rsidR="003D4267" w:rsidRPr="00B93196" w:rsidRDefault="003D4267" w:rsidP="00DE3440">
      <w:pPr>
        <w:rPr>
          <w:sz w:val="24"/>
          <w:szCs w:val="24"/>
          <w:lang w:val="vi-VN"/>
        </w:rPr>
      </w:pPr>
      <w:r w:rsidRPr="00B93196">
        <w:rPr>
          <w:sz w:val="24"/>
          <w:szCs w:val="24"/>
          <w:lang w:val="vi-VN"/>
        </w:rPr>
        <w:t>Active Waypoint ETA/Distance-to-go</w:t>
      </w:r>
      <w:r w:rsidRPr="00B93196">
        <w:rPr>
          <w:sz w:val="24"/>
          <w:szCs w:val="24"/>
        </w:rPr>
        <w:t>: Thời</w:t>
      </w:r>
      <w:r w:rsidRPr="00B93196">
        <w:rPr>
          <w:sz w:val="24"/>
          <w:szCs w:val="24"/>
          <w:lang w:val="vi-VN"/>
        </w:rPr>
        <w:t xml:space="preserve"> gian đến dự kiến/khoảng cách còn </w:t>
      </w:r>
      <w:r w:rsidR="00F66929" w:rsidRPr="00B93196">
        <w:rPr>
          <w:sz w:val="24"/>
          <w:szCs w:val="24"/>
          <w:lang w:val="vi-VN"/>
        </w:rPr>
        <w:t>lại</w:t>
      </w:r>
    </w:p>
    <w:p w14:paraId="00B656F8" w14:textId="37F63188" w:rsidR="00856DB7" w:rsidRPr="00382F47" w:rsidRDefault="00A656FD" w:rsidP="00DE3440">
      <w:pPr>
        <w:rPr>
          <w:sz w:val="24"/>
          <w:szCs w:val="24"/>
          <w:lang w:val="vi-VN"/>
        </w:rPr>
      </w:pPr>
      <w:r w:rsidRPr="00B93196">
        <w:rPr>
          <w:sz w:val="24"/>
          <w:szCs w:val="24"/>
          <w:lang w:val="vi-VN"/>
        </w:rPr>
        <w:t xml:space="preserve">Left/Right </w:t>
      </w:r>
      <w:r w:rsidR="00125479">
        <w:rPr>
          <w:sz w:val="24"/>
          <w:szCs w:val="24"/>
          <w:lang w:val="vi-VN"/>
        </w:rPr>
        <w:t>VOR</w:t>
      </w:r>
      <w:r w:rsidR="00125479" w:rsidRPr="00125479">
        <w:rPr>
          <w:sz w:val="24"/>
          <w:szCs w:val="24"/>
          <w:vertAlign w:val="superscript"/>
          <w:lang w:val="vi-VN"/>
        </w:rPr>
        <w:t>(11)</w:t>
      </w:r>
      <w:r w:rsidRPr="00B93196">
        <w:rPr>
          <w:sz w:val="24"/>
          <w:szCs w:val="24"/>
          <w:lang w:val="vi-VN"/>
        </w:rPr>
        <w:t xml:space="preserve"> Pointer Head/Tail: </w:t>
      </w:r>
      <w:r w:rsidR="00AB63E0" w:rsidRPr="00B93196">
        <w:rPr>
          <w:sz w:val="24"/>
          <w:szCs w:val="24"/>
          <w:lang w:val="vi-VN"/>
        </w:rPr>
        <w:t>V</w:t>
      </w:r>
      <w:r w:rsidR="00A77792" w:rsidRPr="00B93196">
        <w:rPr>
          <w:sz w:val="24"/>
          <w:szCs w:val="24"/>
          <w:lang w:val="vi-VN"/>
        </w:rPr>
        <w:t xml:space="preserve">ị trí hướng đến trạm phát </w:t>
      </w:r>
      <w:r w:rsidR="005E0F6D" w:rsidRPr="00B93196">
        <w:rPr>
          <w:sz w:val="24"/>
          <w:szCs w:val="24"/>
          <w:lang w:val="vi-VN"/>
        </w:rPr>
        <w:t>VOR</w:t>
      </w:r>
      <w:r w:rsidR="00125479" w:rsidRPr="00125479">
        <w:rPr>
          <w:sz w:val="24"/>
          <w:szCs w:val="24"/>
          <w:vertAlign w:val="superscript"/>
          <w:lang w:val="vi-VN"/>
        </w:rPr>
        <w:t>(11)</w:t>
      </w:r>
    </w:p>
    <w:p w14:paraId="3BEEA81B" w14:textId="4DB3EE65" w:rsidR="00856DB7" w:rsidRDefault="00856DB7" w:rsidP="00DE3440">
      <w:pPr>
        <w:rPr>
          <w:lang w:val="vi-VN"/>
        </w:rPr>
      </w:pPr>
    </w:p>
    <w:p w14:paraId="0ACD89B0" w14:textId="0A27D51F" w:rsidR="00856DB7" w:rsidRDefault="00856DB7" w:rsidP="00DE3440">
      <w:pPr>
        <w:rPr>
          <w:lang w:val="vi-VN"/>
        </w:rPr>
      </w:pPr>
    </w:p>
    <w:p w14:paraId="0337F56D" w14:textId="77777777" w:rsidR="00382F47" w:rsidRDefault="00382F47" w:rsidP="00DE3440">
      <w:pPr>
        <w:rPr>
          <w:lang w:val="vi-VN"/>
        </w:rPr>
      </w:pPr>
    </w:p>
    <w:p w14:paraId="62C88ED9" w14:textId="77777777" w:rsidR="00382F47" w:rsidRDefault="00382F47" w:rsidP="00DE3440">
      <w:pPr>
        <w:rPr>
          <w:lang w:val="vi-VN"/>
        </w:rPr>
      </w:pPr>
    </w:p>
    <w:p w14:paraId="4933B889" w14:textId="77777777" w:rsidR="00382F47" w:rsidRDefault="00382F47" w:rsidP="00DE3440">
      <w:pPr>
        <w:rPr>
          <w:lang w:val="vi-VN"/>
        </w:rPr>
      </w:pPr>
    </w:p>
    <w:p w14:paraId="5B0128A3" w14:textId="77777777" w:rsidR="00382F47" w:rsidRDefault="00382F47" w:rsidP="00DE3440">
      <w:pPr>
        <w:rPr>
          <w:lang w:val="vi-VN"/>
        </w:rPr>
      </w:pPr>
    </w:p>
    <w:p w14:paraId="26F0199F" w14:textId="77777777" w:rsidR="00382F47" w:rsidRDefault="00382F47" w:rsidP="00DE3440">
      <w:pPr>
        <w:rPr>
          <w:lang w:val="vi-VN"/>
        </w:rPr>
      </w:pPr>
    </w:p>
    <w:p w14:paraId="62883D5C" w14:textId="77777777" w:rsidR="00382F47" w:rsidRDefault="00382F47" w:rsidP="00DE3440">
      <w:pPr>
        <w:rPr>
          <w:lang w:val="vi-VN"/>
        </w:rPr>
      </w:pPr>
    </w:p>
    <w:p w14:paraId="3527B1DF" w14:textId="4EDF86E9" w:rsidR="00856DB7" w:rsidRDefault="00856DB7" w:rsidP="00DE3440">
      <w:pPr>
        <w:rPr>
          <w:lang w:val="vi-VN"/>
        </w:rPr>
      </w:pPr>
    </w:p>
    <w:p w14:paraId="70477CBF" w14:textId="67F6AC3C" w:rsidR="00856DB7" w:rsidRPr="007C7E3C" w:rsidRDefault="00856DB7" w:rsidP="007C7E3C">
      <w:pPr>
        <w:pStyle w:val="ListParagraph"/>
        <w:numPr>
          <w:ilvl w:val="0"/>
          <w:numId w:val="18"/>
        </w:numPr>
        <w:rPr>
          <w:i/>
          <w:iCs/>
          <w:color w:val="FF0000"/>
          <w:sz w:val="32"/>
          <w:szCs w:val="32"/>
          <w:lang w:val="vi-VN"/>
        </w:rPr>
      </w:pPr>
      <w:r w:rsidRPr="007C7E3C">
        <w:rPr>
          <w:i/>
          <w:iCs/>
          <w:color w:val="FF0000"/>
          <w:sz w:val="32"/>
          <w:szCs w:val="32"/>
          <w:lang w:val="vi-VN"/>
        </w:rPr>
        <w:lastRenderedPageBreak/>
        <w:t>Chế độ lập chuyến bay</w:t>
      </w:r>
    </w:p>
    <w:p w14:paraId="36FB9C28" w14:textId="77777777" w:rsidR="002926AC" w:rsidRDefault="002926AC" w:rsidP="002926AC">
      <w:pPr>
        <w:keepNext/>
        <w:jc w:val="center"/>
      </w:pPr>
      <w:r w:rsidRPr="002926AC">
        <w:rPr>
          <w:noProof/>
          <w:lang w:val="vi-VN"/>
        </w:rPr>
        <w:drawing>
          <wp:inline distT="0" distB="0" distL="0" distR="0" wp14:anchorId="024CF2E9" wp14:editId="19752323">
            <wp:extent cx="3485340" cy="384810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86" r="1596" b="3232"/>
                    <a:stretch/>
                  </pic:blipFill>
                  <pic:spPr bwMode="auto">
                    <a:xfrm>
                      <a:off x="0" y="0"/>
                      <a:ext cx="3489291" cy="385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0FF9" w14:textId="3DA92F93" w:rsidR="002926AC" w:rsidRDefault="002926AC" w:rsidP="002926AC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20</w:t>
      </w:r>
      <w:r w:rsidR="003B106A">
        <w:rPr>
          <w:noProof/>
        </w:rPr>
        <w:fldChar w:fldCharType="end"/>
      </w:r>
      <w:r>
        <w:rPr>
          <w:lang w:val="vi-VN"/>
        </w:rPr>
        <w:t>: ND ở chế độ lập chuyến bay</w:t>
      </w:r>
    </w:p>
    <w:p w14:paraId="08B39D04" w14:textId="01443C6C" w:rsidR="002926AC" w:rsidRPr="00621D07" w:rsidRDefault="002926AC" w:rsidP="002926AC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Groundspeed/True-airspeed/Wind Indicaions: Vận tốc mặt đất/Vận tốc chính xác/Hướng và tốc độ gió</w:t>
      </w:r>
    </w:p>
    <w:p w14:paraId="585EEEB9" w14:textId="47CD5E02" w:rsidR="00727DFA" w:rsidRPr="00621D07" w:rsidRDefault="00727DFA" w:rsidP="00DE3440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True North Up Arrow: Chỉ hướng Bắc</w:t>
      </w:r>
    </w:p>
    <w:p w14:paraId="2C9C59FB" w14:textId="39D42726" w:rsidR="00727DFA" w:rsidRPr="00621D07" w:rsidRDefault="00727DFA" w:rsidP="00DE3440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Center Waypoint: Điểm tham chiếu đã chọn ở giữa</w:t>
      </w:r>
    </w:p>
    <w:p w14:paraId="1AEEBDD7" w14:textId="6286BBCC" w:rsidR="00727DFA" w:rsidRPr="00621D07" w:rsidRDefault="00727DFA" w:rsidP="00DE3440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Alternate Airport: Các sân bay xung quanh</w:t>
      </w:r>
    </w:p>
    <w:p w14:paraId="65DF7339" w14:textId="733ABBE2" w:rsidR="00727DFA" w:rsidRPr="00621D07" w:rsidRDefault="00727DFA" w:rsidP="00DE3440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Airplane Symbol: Vị trí máy bay</w:t>
      </w:r>
    </w:p>
    <w:p w14:paraId="2F46C5BD" w14:textId="61BBFC58" w:rsidR="00727DFA" w:rsidRPr="00621D07" w:rsidRDefault="00727DFA" w:rsidP="00DE3440">
      <w:pPr>
        <w:rPr>
          <w:sz w:val="24"/>
          <w:szCs w:val="24"/>
          <w:lang w:val="vi-VN"/>
        </w:rPr>
      </w:pPr>
      <w:r w:rsidRPr="00621D07">
        <w:rPr>
          <w:sz w:val="24"/>
          <w:szCs w:val="24"/>
          <w:lang w:val="vi-VN"/>
        </w:rPr>
        <w:t>Range Circle: Vòng tròn chỉ khoảng cách</w:t>
      </w:r>
    </w:p>
    <w:p w14:paraId="03CC9A62" w14:textId="5B4B4FFB" w:rsidR="0055569F" w:rsidRDefault="0055569F" w:rsidP="00DE3440">
      <w:pPr>
        <w:rPr>
          <w:lang w:val="vi-VN"/>
        </w:rPr>
      </w:pPr>
    </w:p>
    <w:p w14:paraId="73483ABB" w14:textId="3501FD03" w:rsidR="0055569F" w:rsidRDefault="0055569F" w:rsidP="00DE3440">
      <w:pPr>
        <w:rPr>
          <w:lang w:val="vi-VN"/>
        </w:rPr>
      </w:pPr>
    </w:p>
    <w:p w14:paraId="28543748" w14:textId="41D97ACE" w:rsidR="0055569F" w:rsidRDefault="0055569F" w:rsidP="00DE3440">
      <w:pPr>
        <w:rPr>
          <w:lang w:val="vi-VN"/>
        </w:rPr>
      </w:pPr>
    </w:p>
    <w:p w14:paraId="4F490CC6" w14:textId="407BDCE6" w:rsidR="0055569F" w:rsidRDefault="0055569F" w:rsidP="00DE3440">
      <w:pPr>
        <w:rPr>
          <w:lang w:val="vi-VN"/>
        </w:rPr>
      </w:pPr>
    </w:p>
    <w:p w14:paraId="6AD63CA4" w14:textId="37E15EA8" w:rsidR="0055569F" w:rsidRDefault="0055569F" w:rsidP="00DE3440">
      <w:pPr>
        <w:rPr>
          <w:lang w:val="vi-VN"/>
        </w:rPr>
      </w:pPr>
    </w:p>
    <w:p w14:paraId="5BF92F44" w14:textId="0197348D" w:rsidR="0055569F" w:rsidRDefault="0055569F" w:rsidP="00DE3440">
      <w:pPr>
        <w:rPr>
          <w:lang w:val="vi-VN"/>
        </w:rPr>
      </w:pPr>
    </w:p>
    <w:p w14:paraId="20C7A778" w14:textId="26705A72" w:rsidR="0055569F" w:rsidRDefault="0055569F" w:rsidP="00DE3440">
      <w:pPr>
        <w:rPr>
          <w:lang w:val="vi-VN"/>
        </w:rPr>
      </w:pPr>
    </w:p>
    <w:p w14:paraId="3F4AA111" w14:textId="2D11DC9C" w:rsidR="0055569F" w:rsidRDefault="0055569F" w:rsidP="00DE3440">
      <w:pPr>
        <w:rPr>
          <w:lang w:val="vi-VN"/>
        </w:rPr>
      </w:pPr>
    </w:p>
    <w:p w14:paraId="21491D26" w14:textId="0CEFF16E" w:rsidR="0055569F" w:rsidRDefault="0055569F" w:rsidP="00DE3440">
      <w:pPr>
        <w:rPr>
          <w:lang w:val="vi-VN"/>
        </w:rPr>
      </w:pPr>
    </w:p>
    <w:p w14:paraId="6C0DCC65" w14:textId="68672AD0" w:rsidR="0055569F" w:rsidRDefault="0055569F" w:rsidP="00DE3440">
      <w:pPr>
        <w:rPr>
          <w:lang w:val="vi-VN"/>
        </w:rPr>
      </w:pPr>
    </w:p>
    <w:p w14:paraId="58E24B99" w14:textId="7C7B04D8" w:rsidR="0055569F" w:rsidRDefault="0055569F" w:rsidP="00DE3440">
      <w:pPr>
        <w:rPr>
          <w:lang w:val="vi-VN"/>
        </w:rPr>
      </w:pPr>
    </w:p>
    <w:p w14:paraId="775D0752" w14:textId="46EEC003" w:rsidR="0055569F" w:rsidRDefault="0055569F" w:rsidP="00DE3440">
      <w:pPr>
        <w:rPr>
          <w:lang w:val="vi-VN"/>
        </w:rPr>
      </w:pPr>
    </w:p>
    <w:p w14:paraId="6E31A5ED" w14:textId="58FD0AD4" w:rsidR="0055569F" w:rsidRPr="007C7E3C" w:rsidRDefault="0055569F" w:rsidP="007C7E3C">
      <w:pPr>
        <w:pStyle w:val="ListParagraph"/>
        <w:numPr>
          <w:ilvl w:val="0"/>
          <w:numId w:val="18"/>
        </w:numPr>
        <w:rPr>
          <w:i/>
          <w:iCs/>
          <w:color w:val="FF0000"/>
          <w:sz w:val="32"/>
          <w:szCs w:val="32"/>
          <w:lang w:val="vi-VN"/>
        </w:rPr>
      </w:pPr>
      <w:r w:rsidRPr="007C7E3C">
        <w:rPr>
          <w:i/>
          <w:iCs/>
          <w:color w:val="FF0000"/>
          <w:sz w:val="32"/>
          <w:szCs w:val="32"/>
          <w:lang w:val="vi-VN"/>
        </w:rPr>
        <w:lastRenderedPageBreak/>
        <w:t>Chế độ màn hình dọc</w:t>
      </w:r>
    </w:p>
    <w:p w14:paraId="1D6FCD35" w14:textId="77777777" w:rsidR="0055569F" w:rsidRDefault="0055569F" w:rsidP="0055569F">
      <w:pPr>
        <w:keepNext/>
        <w:jc w:val="center"/>
      </w:pPr>
      <w:r w:rsidRPr="0055569F">
        <w:rPr>
          <w:noProof/>
          <w:lang w:val="vi-VN"/>
        </w:rPr>
        <w:drawing>
          <wp:inline distT="0" distB="0" distL="0" distR="0" wp14:anchorId="5CF45110" wp14:editId="1CF76C76">
            <wp:extent cx="2360814" cy="3303607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8972" cy="331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41AD" w14:textId="22576315" w:rsidR="0055569F" w:rsidRPr="0055569F" w:rsidRDefault="0055569F" w:rsidP="0055569F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21</w:t>
      </w:r>
      <w:r w:rsidR="003B106A">
        <w:rPr>
          <w:noProof/>
        </w:rPr>
        <w:fldChar w:fldCharType="end"/>
      </w:r>
      <w:r>
        <w:rPr>
          <w:lang w:val="vi-VN"/>
        </w:rPr>
        <w:t>: ND ở chế độ dọc (đầy đủ)</w:t>
      </w:r>
    </w:p>
    <w:p w14:paraId="5668B152" w14:textId="69861F47" w:rsidR="0055569F" w:rsidRDefault="0055569F" w:rsidP="0055569F">
      <w:pPr>
        <w:keepNext/>
        <w:jc w:val="center"/>
      </w:pPr>
      <w:r w:rsidRPr="0055569F">
        <w:rPr>
          <w:noProof/>
        </w:rPr>
        <w:drawing>
          <wp:inline distT="0" distB="0" distL="0" distR="0" wp14:anchorId="596ADC48" wp14:editId="7A41E6E8">
            <wp:extent cx="5312989" cy="207818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31" t="4434" r="923" b="-1970"/>
                    <a:stretch/>
                  </pic:blipFill>
                  <pic:spPr bwMode="auto">
                    <a:xfrm>
                      <a:off x="0" y="0"/>
                      <a:ext cx="5319149" cy="208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D099F" w14:textId="4FB6807F" w:rsidR="0055569F" w:rsidRDefault="0055569F" w:rsidP="0055569F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22</w:t>
      </w:r>
      <w:r w:rsidR="003B106A">
        <w:rPr>
          <w:noProof/>
        </w:rPr>
        <w:fldChar w:fldCharType="end"/>
      </w:r>
      <w:r>
        <w:rPr>
          <w:lang w:val="vi-VN"/>
        </w:rPr>
        <w:t>: ND ở chế độ dọc (đã cắt bớt)</w:t>
      </w:r>
    </w:p>
    <w:p w14:paraId="45C31FD2" w14:textId="31BCFFC4" w:rsidR="0055569F" w:rsidRPr="00B31003" w:rsidRDefault="003542B8" w:rsidP="003542B8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1. Độ cao đã chọn (trong auto-pilot)</w:t>
      </w:r>
    </w:p>
    <w:p w14:paraId="3AACD97F" w14:textId="27049824" w:rsidR="003542B8" w:rsidRPr="00B31003" w:rsidRDefault="003542B8" w:rsidP="003542B8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2. Đường độ cao đã kích hoạt</w:t>
      </w:r>
    </w:p>
    <w:p w14:paraId="764D6C93" w14:textId="3A7A4797" w:rsidR="003542B8" w:rsidRPr="00B31003" w:rsidRDefault="003542B8" w:rsidP="003542B8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 xml:space="preserve">3. Đường đã chọn </w:t>
      </w:r>
    </w:p>
    <w:p w14:paraId="00195116" w14:textId="7CCAEBC3" w:rsidR="000A77D0" w:rsidRPr="00B31003" w:rsidRDefault="000A77D0" w:rsidP="003542B8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4. Tên/ID điểm tham chiếu</w:t>
      </w:r>
    </w:p>
    <w:p w14:paraId="0FC38DB5" w14:textId="1277F1AF" w:rsidR="000A77D0" w:rsidRPr="00B31003" w:rsidRDefault="000A77D0" w:rsidP="003542B8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5. Điểm nơi độ cao đạt được</w:t>
      </w:r>
    </w:p>
    <w:p w14:paraId="1E7F9301" w14:textId="0A9FF4E9" w:rsidR="000A77D0" w:rsidRPr="00B31003" w:rsidRDefault="000A77D0" w:rsidP="003542B8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6. Hướng bay theo độ cao</w:t>
      </w:r>
    </w:p>
    <w:p w14:paraId="3583524E" w14:textId="09F95501" w:rsidR="00213756" w:rsidRDefault="00213756" w:rsidP="003542B8">
      <w:pPr>
        <w:rPr>
          <w:lang w:val="vi-VN"/>
        </w:rPr>
      </w:pPr>
    </w:p>
    <w:p w14:paraId="7E173A2E" w14:textId="5C1FECA6" w:rsidR="00213756" w:rsidRDefault="00213756" w:rsidP="003542B8">
      <w:pPr>
        <w:rPr>
          <w:lang w:val="vi-VN"/>
        </w:rPr>
      </w:pPr>
    </w:p>
    <w:p w14:paraId="3780E192" w14:textId="77777777" w:rsidR="00182C71" w:rsidRDefault="00182C71" w:rsidP="003542B8">
      <w:pPr>
        <w:rPr>
          <w:lang w:val="vi-VN"/>
        </w:rPr>
      </w:pPr>
    </w:p>
    <w:p w14:paraId="4FC6728C" w14:textId="0B254153" w:rsidR="00213756" w:rsidRDefault="00213756" w:rsidP="003542B8">
      <w:pPr>
        <w:rPr>
          <w:lang w:val="vi-VN"/>
        </w:rPr>
      </w:pPr>
    </w:p>
    <w:p w14:paraId="2BDB4432" w14:textId="15D3F5D4" w:rsidR="00213756" w:rsidRDefault="00213756" w:rsidP="003542B8">
      <w:pPr>
        <w:rPr>
          <w:lang w:val="vi-VN"/>
        </w:rPr>
      </w:pPr>
    </w:p>
    <w:p w14:paraId="7F8A7A50" w14:textId="7E834705" w:rsidR="00213756" w:rsidRDefault="00213756" w:rsidP="003542B8">
      <w:pPr>
        <w:rPr>
          <w:lang w:val="vi-VN"/>
        </w:rPr>
      </w:pPr>
    </w:p>
    <w:p w14:paraId="0D4883AE" w14:textId="43EC8E62" w:rsidR="00213756" w:rsidRDefault="00213756" w:rsidP="003542B8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Bảng chọn màn hình</w:t>
      </w:r>
    </w:p>
    <w:p w14:paraId="68EA6BD2" w14:textId="240E6B7B" w:rsidR="00AA248C" w:rsidRPr="00CE14A7" w:rsidRDefault="00BA3EA0" w:rsidP="007836F7">
      <w:pPr>
        <w:pStyle w:val="ListParagraph"/>
        <w:numPr>
          <w:ilvl w:val="0"/>
          <w:numId w:val="41"/>
        </w:numPr>
        <w:rPr>
          <w:i/>
          <w:iCs/>
          <w:color w:val="FF0000"/>
          <w:sz w:val="32"/>
          <w:szCs w:val="32"/>
          <w:lang w:val="vi-VN"/>
        </w:rPr>
      </w:pPr>
      <w:r w:rsidRPr="00CE14A7">
        <w:rPr>
          <w:i/>
          <w:iCs/>
          <w:color w:val="FF0000"/>
          <w:sz w:val="32"/>
          <w:szCs w:val="32"/>
          <w:lang w:val="vi-VN"/>
        </w:rPr>
        <w:t>Bảng chọn màn hình EICAS</w:t>
      </w:r>
    </w:p>
    <w:p w14:paraId="3ED1FC1C" w14:textId="77777777" w:rsidR="00617AAB" w:rsidRDefault="00617AAB" w:rsidP="00617AAB">
      <w:pPr>
        <w:keepNext/>
        <w:jc w:val="center"/>
      </w:pPr>
      <w:r>
        <w:rPr>
          <w:noProof/>
        </w:rPr>
        <w:drawing>
          <wp:inline distT="0" distB="0" distL="0" distR="0" wp14:anchorId="154936AE" wp14:editId="1AF0BDF1">
            <wp:extent cx="2543695" cy="200174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967" t="2066" r="11339" b="3279"/>
                    <a:stretch/>
                  </pic:blipFill>
                  <pic:spPr bwMode="auto">
                    <a:xfrm>
                      <a:off x="0" y="0"/>
                      <a:ext cx="2547760" cy="200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F1A58" w14:textId="78F5C8ED" w:rsidR="00617AAB" w:rsidRDefault="00617AAB" w:rsidP="00617AAB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23</w:t>
      </w:r>
      <w:r w:rsidR="003B106A">
        <w:rPr>
          <w:noProof/>
        </w:rPr>
        <w:fldChar w:fldCharType="end"/>
      </w:r>
      <w:r>
        <w:rPr>
          <w:lang w:val="vi-VN"/>
        </w:rPr>
        <w:t>: Bảng chọn màn hình</w:t>
      </w:r>
    </w:p>
    <w:p w14:paraId="58F38CDC" w14:textId="24E8DFBC" w:rsidR="00617AAB" w:rsidRPr="00B31003" w:rsidRDefault="00617AAB" w:rsidP="00617AAB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1. Đèn phần màn hình được chọn</w:t>
      </w:r>
      <w:r w:rsidR="00207EDA">
        <w:rPr>
          <w:sz w:val="24"/>
          <w:szCs w:val="24"/>
          <w:lang w:val="vi-VN"/>
        </w:rPr>
        <w:t xml:space="preserve"> </w:t>
      </w:r>
      <w:r w:rsidR="00207EDA" w:rsidRPr="00207EDA">
        <w:rPr>
          <w:color w:val="92D050"/>
          <w:sz w:val="24"/>
          <w:szCs w:val="24"/>
          <w:lang w:val="vi-VN"/>
        </w:rPr>
        <w:t>|--|</w:t>
      </w:r>
    </w:p>
    <w:p w14:paraId="20251193" w14:textId="0BBF04BA" w:rsidR="00617AAB" w:rsidRPr="00B31003" w:rsidRDefault="00617AAB" w:rsidP="00617AAB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 xml:space="preserve">2. Các phần chức năng được chọn trên màn hình </w:t>
      </w:r>
    </w:p>
    <w:p w14:paraId="3A25161B" w14:textId="0C96DFF5" w:rsidR="00617AAB" w:rsidRPr="00B31003" w:rsidRDefault="00617AAB" w:rsidP="00617AAB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3. Các chức năng của màn hình được chia đó</w:t>
      </w:r>
    </w:p>
    <w:p w14:paraId="131A7CC5" w14:textId="421679B7" w:rsidR="00617AAB" w:rsidRPr="00B31003" w:rsidRDefault="00617AAB" w:rsidP="00617AAB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 xml:space="preserve">4. </w:t>
      </w:r>
      <w:r w:rsidR="00355C42" w:rsidRPr="00B31003">
        <w:rPr>
          <w:sz w:val="24"/>
          <w:szCs w:val="24"/>
          <w:lang w:val="vi-VN"/>
        </w:rPr>
        <w:t>Hiển thị tình trạng hoạt động của động cơ</w:t>
      </w:r>
    </w:p>
    <w:p w14:paraId="73484761" w14:textId="3A35BA92" w:rsidR="00355C42" w:rsidRPr="00B31003" w:rsidRDefault="00355C42" w:rsidP="00617AAB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5. Đổi màn hình giữa màn hình của cơ trưởng và cơ phó</w:t>
      </w:r>
    </w:p>
    <w:p w14:paraId="1F09DD25" w14:textId="6EFD0CF6" w:rsidR="00AA248C" w:rsidRPr="00B31003" w:rsidRDefault="004D6E96" w:rsidP="00617AAB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6. Ẩn/Hiện thông báo</w:t>
      </w:r>
    </w:p>
    <w:p w14:paraId="4433221D" w14:textId="44F30662" w:rsidR="00AA248C" w:rsidRPr="00CE14A7" w:rsidRDefault="00BA3EA0" w:rsidP="007836F7">
      <w:pPr>
        <w:pStyle w:val="ListParagraph"/>
        <w:numPr>
          <w:ilvl w:val="0"/>
          <w:numId w:val="41"/>
        </w:numPr>
        <w:rPr>
          <w:i/>
          <w:iCs/>
          <w:color w:val="FF0000"/>
          <w:sz w:val="32"/>
          <w:szCs w:val="32"/>
          <w:lang w:val="vi-VN"/>
        </w:rPr>
      </w:pPr>
      <w:r w:rsidRPr="00CE14A7">
        <w:rPr>
          <w:i/>
          <w:iCs/>
          <w:color w:val="FF0000"/>
          <w:sz w:val="32"/>
          <w:szCs w:val="32"/>
          <w:lang w:val="vi-VN"/>
        </w:rPr>
        <w:t xml:space="preserve">Bảng chọn màn hình PFD/ND </w:t>
      </w:r>
    </w:p>
    <w:p w14:paraId="397177E8" w14:textId="77777777" w:rsidR="00420CA5" w:rsidRDefault="00CE14A7" w:rsidP="00420CA5">
      <w:pPr>
        <w:keepNext/>
        <w:jc w:val="center"/>
      </w:pPr>
      <w:r w:rsidRPr="00CE14A7">
        <w:rPr>
          <w:noProof/>
          <w:lang w:val="vi-VN"/>
        </w:rPr>
        <w:drawing>
          <wp:inline distT="0" distB="0" distL="0" distR="0" wp14:anchorId="78D8996A" wp14:editId="487D2E6B">
            <wp:extent cx="2992582" cy="1899292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520" t="7848" r="3176" b="2482"/>
                    <a:stretch/>
                  </pic:blipFill>
                  <pic:spPr bwMode="auto">
                    <a:xfrm>
                      <a:off x="0" y="0"/>
                      <a:ext cx="3007147" cy="190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DB605" w14:textId="0B1AD89C" w:rsidR="00CE14A7" w:rsidRPr="00CE14A7" w:rsidRDefault="00420CA5" w:rsidP="00420CA5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24</w:t>
      </w:r>
      <w:r w:rsidR="003B106A">
        <w:rPr>
          <w:noProof/>
        </w:rPr>
        <w:fldChar w:fldCharType="end"/>
      </w:r>
      <w:r>
        <w:rPr>
          <w:lang w:val="vi-VN"/>
        </w:rPr>
        <w:t>: Bảng chọn màn hình PFD/ND</w:t>
      </w:r>
    </w:p>
    <w:p w14:paraId="06B43532" w14:textId="5ECAAEA2" w:rsidR="00EA3413" w:rsidRPr="00B31003" w:rsidRDefault="00EA3413" w:rsidP="00EA3413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1. Bộ chọn tham chiếu tối thiểu (MINS) (bên ngoài)</w:t>
      </w:r>
    </w:p>
    <w:p w14:paraId="4A698539" w14:textId="7CB006F4" w:rsidR="00EA3413" w:rsidRPr="00B31003" w:rsidRDefault="00EA3413" w:rsidP="00EA3413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2. Công tắc đặt lại mức tối thiểu (MINS RST) (bên trong)</w:t>
      </w:r>
    </w:p>
    <w:p w14:paraId="4D28C62C" w14:textId="23C070F0" w:rsidR="00EA3413" w:rsidRPr="00B31003" w:rsidRDefault="00EA3413" w:rsidP="00EA3413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3. Bộ chọn tối thiểu (MINS) (giữa)</w:t>
      </w:r>
    </w:p>
    <w:p w14:paraId="304754CF" w14:textId="3728EA0C" w:rsidR="00EA3413" w:rsidRPr="00B31003" w:rsidRDefault="00EA3413" w:rsidP="00EA3413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4. Công tắc vectơ đường bay (FPV)</w:t>
      </w:r>
    </w:p>
    <w:p w14:paraId="3B8D6656" w14:textId="625A4E4E" w:rsidR="00EA3413" w:rsidRPr="00B31003" w:rsidRDefault="00EA3413" w:rsidP="00EA3413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5. Mét (MTRS)</w:t>
      </w:r>
    </w:p>
    <w:p w14:paraId="3A9BC29D" w14:textId="00B8BD3D" w:rsidR="00EA3413" w:rsidRPr="00B31003" w:rsidRDefault="00EA3413" w:rsidP="00EA3413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6. Công tắc tiêu chuẩn khí áp (BARO STD) (bên trong)</w:t>
      </w:r>
    </w:p>
    <w:p w14:paraId="0485E4EB" w14:textId="0CB905DC" w:rsidR="00EA3413" w:rsidRPr="00B31003" w:rsidRDefault="00EA3413" w:rsidP="00EA3413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7. Bộ chọn khí áp (BARO) (giữa)</w:t>
      </w:r>
    </w:p>
    <w:p w14:paraId="66A68EAF" w14:textId="55D576B7" w:rsidR="00EE40D5" w:rsidRPr="00B31003" w:rsidRDefault="00EA3413" w:rsidP="00EA3413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8. Bộ chọn tham chiếu khí áp (BARO) (bên ngoài)</w:t>
      </w:r>
    </w:p>
    <w:p w14:paraId="550A71E6" w14:textId="17BC793D" w:rsidR="00EE40D5" w:rsidRPr="00382F47" w:rsidRDefault="00DC259D" w:rsidP="00EE40D5">
      <w:pPr>
        <w:rPr>
          <w:lang w:val="vi-VN"/>
        </w:rPr>
      </w:pPr>
      <w:r>
        <w:rPr>
          <w:lang w:val="vi-VN"/>
        </w:rPr>
        <w:lastRenderedPageBreak/>
        <w:t xml:space="preserve">   </w:t>
      </w:r>
      <w:r w:rsidR="00EE40D5">
        <w:rPr>
          <w:b/>
          <w:bCs/>
          <w:color w:val="FF0000"/>
          <w:sz w:val="32"/>
          <w:szCs w:val="32"/>
          <w:lang w:val="vi-VN"/>
        </w:rPr>
        <w:t>Bàn phím nhập liệu</w:t>
      </w:r>
      <w:r w:rsidR="00010A8C" w:rsidRPr="00010A8C">
        <w:rPr>
          <w:b/>
          <w:bCs/>
          <w:color w:val="FF0000"/>
          <w:sz w:val="32"/>
          <w:szCs w:val="32"/>
          <w:lang w:val="vi-VN"/>
        </w:rPr>
        <w:t xml:space="preserve"> </w:t>
      </w:r>
      <w:r w:rsidR="00010A8C">
        <w:rPr>
          <w:b/>
          <w:bCs/>
          <w:color w:val="FF0000"/>
          <w:sz w:val="32"/>
          <w:szCs w:val="32"/>
          <w:lang w:val="vi-VN"/>
        </w:rPr>
        <w:t>đa năng</w:t>
      </w:r>
    </w:p>
    <w:p w14:paraId="59E962CE" w14:textId="77777777" w:rsidR="00010A8C" w:rsidRDefault="00010A8C" w:rsidP="00010A8C">
      <w:pPr>
        <w:keepNext/>
        <w:jc w:val="center"/>
      </w:pPr>
      <w:r w:rsidRPr="00010A8C">
        <w:rPr>
          <w:noProof/>
          <w:lang w:val="vi-VN"/>
        </w:rPr>
        <w:drawing>
          <wp:inline distT="0" distB="0" distL="0" distR="0" wp14:anchorId="53D6F7CF" wp14:editId="4C9BAFE2">
            <wp:extent cx="3533775" cy="60769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420" t="1522" r="1974" b="1368"/>
                    <a:stretch/>
                  </pic:blipFill>
                  <pic:spPr bwMode="auto">
                    <a:xfrm>
                      <a:off x="0" y="0"/>
                      <a:ext cx="3534268" cy="607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7697F" w14:textId="5DD590E0" w:rsidR="00EE40D5" w:rsidRDefault="00010A8C" w:rsidP="00010A8C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25</w:t>
      </w:r>
      <w:r w:rsidR="003B106A">
        <w:rPr>
          <w:noProof/>
        </w:rPr>
        <w:fldChar w:fldCharType="end"/>
      </w:r>
      <w:r>
        <w:rPr>
          <w:lang w:val="vi-VN"/>
        </w:rPr>
        <w:t>: Bàn phím nhập liệu đa năng</w:t>
      </w:r>
    </w:p>
    <w:p w14:paraId="2ECC6F6B" w14:textId="55C6F4BE" w:rsidR="00010A8C" w:rsidRPr="00B31003" w:rsidRDefault="00010A8C" w:rsidP="00010A8C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1. Nút điều khiển chức năng màn hình dưới</w:t>
      </w:r>
    </w:p>
    <w:p w14:paraId="4CA7FFB4" w14:textId="3C5527A0" w:rsidR="00010A8C" w:rsidRPr="00B31003" w:rsidRDefault="00010A8C" w:rsidP="00010A8C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2. Các phím chữ, số và kí tự</w:t>
      </w:r>
    </w:p>
    <w:p w14:paraId="29DE0230" w14:textId="21E50ACA" w:rsidR="00010A8C" w:rsidRPr="00B31003" w:rsidRDefault="00010A8C" w:rsidP="00010A8C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3. Phím cách</w:t>
      </w:r>
    </w:p>
    <w:p w14:paraId="0697DC22" w14:textId="77777777" w:rsidR="00010A8C" w:rsidRPr="00B31003" w:rsidRDefault="00010A8C" w:rsidP="00010A8C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4. Phím chọn</w:t>
      </w:r>
    </w:p>
    <w:p w14:paraId="3666BF07" w14:textId="77777777" w:rsidR="00010A8C" w:rsidRPr="00B31003" w:rsidRDefault="00010A8C" w:rsidP="00010A8C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5. Núm xoay</w:t>
      </w:r>
    </w:p>
    <w:p w14:paraId="31BCCA9F" w14:textId="77777777" w:rsidR="00010A8C" w:rsidRPr="00B31003" w:rsidRDefault="00010A8C" w:rsidP="00010A8C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6. Phím ENTER</w:t>
      </w:r>
    </w:p>
    <w:p w14:paraId="2194E0A8" w14:textId="1CA9ECEC" w:rsidR="00010A8C" w:rsidRPr="00B31003" w:rsidRDefault="00010A8C" w:rsidP="00010A8C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>7. Phím xóa một kí tự BẢNG NHẬP</w:t>
      </w:r>
    </w:p>
    <w:p w14:paraId="6ADBAB57" w14:textId="347A5454" w:rsidR="00010A8C" w:rsidRPr="00B31003" w:rsidRDefault="00010A8C" w:rsidP="00010A8C">
      <w:pPr>
        <w:rPr>
          <w:sz w:val="24"/>
          <w:szCs w:val="24"/>
          <w:lang w:val="vi-VN"/>
        </w:rPr>
      </w:pPr>
      <w:r w:rsidRPr="00B31003">
        <w:rPr>
          <w:sz w:val="24"/>
          <w:szCs w:val="24"/>
          <w:lang w:val="vi-VN"/>
        </w:rPr>
        <w:t xml:space="preserve">8. Phím xóa toàn bộ các kí tự trong BẢNG NHẬP </w:t>
      </w:r>
    </w:p>
    <w:p w14:paraId="4CCE0246" w14:textId="275BB1BC" w:rsidR="00010A8C" w:rsidRDefault="00010A8C" w:rsidP="00010A8C">
      <w:pPr>
        <w:rPr>
          <w:lang w:val="vi-VN"/>
        </w:rPr>
      </w:pPr>
    </w:p>
    <w:p w14:paraId="03BE3817" w14:textId="337A8613" w:rsidR="001639D0" w:rsidRDefault="001639D0" w:rsidP="00010A8C">
      <w:pPr>
        <w:rPr>
          <w:lang w:val="vi-VN"/>
        </w:rPr>
      </w:pPr>
    </w:p>
    <w:p w14:paraId="7E7657D2" w14:textId="1D141A16" w:rsidR="001639D0" w:rsidRDefault="001639D0" w:rsidP="00010A8C">
      <w:pPr>
        <w:rPr>
          <w:lang w:val="vi-VN"/>
        </w:rPr>
      </w:pPr>
    </w:p>
    <w:p w14:paraId="045E29E3" w14:textId="109C2B13" w:rsidR="005E1813" w:rsidRDefault="005E1813" w:rsidP="00F96A3D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Các loại màn hình trong Main Panel</w:t>
      </w:r>
    </w:p>
    <w:p w14:paraId="78F219F1" w14:textId="45AC2092" w:rsidR="00F96A3D" w:rsidRPr="005E1813" w:rsidRDefault="00F96A3D" w:rsidP="007836F7">
      <w:pPr>
        <w:pStyle w:val="ListParagraph"/>
        <w:numPr>
          <w:ilvl w:val="0"/>
          <w:numId w:val="42"/>
        </w:numPr>
        <w:rPr>
          <w:i/>
          <w:iCs/>
          <w:color w:val="FF0000"/>
          <w:sz w:val="32"/>
          <w:szCs w:val="32"/>
          <w:lang w:val="vi-VN"/>
        </w:rPr>
      </w:pPr>
      <w:r w:rsidRPr="005E1813">
        <w:rPr>
          <w:i/>
          <w:iCs/>
          <w:color w:val="FF0000"/>
          <w:sz w:val="32"/>
          <w:szCs w:val="32"/>
          <w:lang w:val="vi-VN"/>
        </w:rPr>
        <w:t>Màn hình kiểm soát động cơ và thông báo (EICAS)</w:t>
      </w:r>
    </w:p>
    <w:p w14:paraId="2D6AC314" w14:textId="5821772C" w:rsidR="006D2589" w:rsidRDefault="006D2589" w:rsidP="006D2589">
      <w:pPr>
        <w:keepNext/>
        <w:jc w:val="center"/>
      </w:pPr>
      <w:r w:rsidRPr="006D2589">
        <w:rPr>
          <w:noProof/>
        </w:rPr>
        <w:drawing>
          <wp:inline distT="0" distB="0" distL="0" distR="0" wp14:anchorId="16E5B990" wp14:editId="5190E0DC">
            <wp:extent cx="3615885" cy="509587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927" cy="509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83B5" w14:textId="13A82239" w:rsidR="006D2589" w:rsidRDefault="006D2589" w:rsidP="006D2589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26</w:t>
      </w:r>
      <w:r w:rsidR="003B106A">
        <w:rPr>
          <w:noProof/>
        </w:rPr>
        <w:fldChar w:fldCharType="end"/>
      </w:r>
      <w:r>
        <w:rPr>
          <w:lang w:val="vi-VN"/>
        </w:rPr>
        <w:t>: Màn hình EICAS</w:t>
      </w:r>
    </w:p>
    <w:p w14:paraId="1F1482F8" w14:textId="79A6F0FD" w:rsidR="006D2589" w:rsidRPr="00FD13A6" w:rsidRDefault="006D2589" w:rsidP="006D2589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Secondary Engine Infomation: Khu vực hiển thị thêm thông tin về động cơ</w:t>
      </w:r>
    </w:p>
    <w:p w14:paraId="1870A34E" w14:textId="55E52C63" w:rsidR="006D2589" w:rsidRPr="00FD13A6" w:rsidRDefault="006D2589" w:rsidP="006D2589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EICAS Mess Area: Khu vực hiển thị thông báo từ EICAS</w:t>
      </w:r>
    </w:p>
    <w:p w14:paraId="53E4BD30" w14:textId="7F87A833" w:rsidR="006D2589" w:rsidRPr="00FD13A6" w:rsidRDefault="006D2589" w:rsidP="006D2589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Gear Info: Hiển thị tình trạng càng hạ</w:t>
      </w:r>
    </w:p>
    <w:p w14:paraId="3B3D787B" w14:textId="77777777" w:rsidR="00F570D6" w:rsidRDefault="00F570D6" w:rsidP="00F570D6">
      <w:pPr>
        <w:keepNext/>
        <w:jc w:val="center"/>
      </w:pPr>
      <w:r w:rsidRPr="00F570D6">
        <w:rPr>
          <w:noProof/>
          <w:lang w:val="vi-VN"/>
        </w:rPr>
        <w:drawing>
          <wp:inline distT="0" distB="0" distL="0" distR="0" wp14:anchorId="6F63D376" wp14:editId="1BD7E524">
            <wp:extent cx="847725" cy="64462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527" t="9677" r="5264" b="11828"/>
                    <a:stretch/>
                  </pic:blipFill>
                  <pic:spPr bwMode="auto">
                    <a:xfrm>
                      <a:off x="0" y="0"/>
                      <a:ext cx="850625" cy="64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C99DA" w14:textId="769D363B" w:rsidR="00F570D6" w:rsidRDefault="00F570D6" w:rsidP="00F570D6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27</w:t>
      </w:r>
      <w:r w:rsidR="003B106A">
        <w:rPr>
          <w:noProof/>
        </w:rPr>
        <w:fldChar w:fldCharType="end"/>
      </w:r>
      <w:r>
        <w:t>:Khu vực</w:t>
      </w:r>
      <w:r>
        <w:rPr>
          <w:lang w:val="vi-VN"/>
        </w:rPr>
        <w:t xml:space="preserve"> hiển thị tình trạng càng hạ ở EICAS</w:t>
      </w:r>
    </w:p>
    <w:p w14:paraId="3CD16160" w14:textId="3235E0BE" w:rsidR="00160FE5" w:rsidRPr="00FD13A6" w:rsidRDefault="00160FE5" w:rsidP="006D2589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Flap Position Indication: Hiển thị tình trạng cánh tà</w:t>
      </w:r>
    </w:p>
    <w:p w14:paraId="746D116C" w14:textId="77777777" w:rsidR="00F570D6" w:rsidRDefault="00F570D6" w:rsidP="00F570D6">
      <w:pPr>
        <w:keepNext/>
        <w:jc w:val="center"/>
      </w:pPr>
      <w:r w:rsidRPr="00F570D6">
        <w:rPr>
          <w:noProof/>
          <w:lang w:val="vi-VN"/>
        </w:rPr>
        <w:drawing>
          <wp:inline distT="0" distB="0" distL="0" distR="0" wp14:anchorId="509B2058" wp14:editId="5B681EDA">
            <wp:extent cx="962025" cy="1217256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64873" cy="122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B6AF" w14:textId="0A41ECD0" w:rsidR="00F570D6" w:rsidRDefault="00F570D6" w:rsidP="00F570D6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28</w:t>
      </w:r>
      <w:r w:rsidR="003B106A">
        <w:rPr>
          <w:noProof/>
        </w:rPr>
        <w:fldChar w:fldCharType="end"/>
      </w:r>
      <w:r>
        <w:rPr>
          <w:lang w:val="vi-VN"/>
        </w:rPr>
        <w:t>: Khu vực hiển thị tình trạng cánh tà ở EICAS</w:t>
      </w:r>
    </w:p>
    <w:p w14:paraId="3544FBF5" w14:textId="51EB236F" w:rsidR="00160FE5" w:rsidRPr="00FD13A6" w:rsidRDefault="00160FE5" w:rsidP="006D2589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lastRenderedPageBreak/>
        <w:t>Rudder &amp; Stab Trim Indications: Hiển thị tình trạng cánh đuôi</w:t>
      </w:r>
    </w:p>
    <w:p w14:paraId="63E19BA9" w14:textId="77777777" w:rsidR="00F570D6" w:rsidRDefault="00F570D6" w:rsidP="00F570D6">
      <w:pPr>
        <w:keepNext/>
        <w:jc w:val="center"/>
      </w:pPr>
      <w:r w:rsidRPr="00F570D6">
        <w:rPr>
          <w:noProof/>
          <w:lang w:val="vi-VN"/>
        </w:rPr>
        <w:drawing>
          <wp:inline distT="0" distB="0" distL="0" distR="0" wp14:anchorId="1AB982B7" wp14:editId="59D857B5">
            <wp:extent cx="1143000" cy="1047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861F" w14:textId="05A3AE4D" w:rsidR="00F570D6" w:rsidRDefault="00F570D6" w:rsidP="00F570D6">
      <w:pPr>
        <w:pStyle w:val="Caption"/>
        <w:jc w:val="center"/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29</w:t>
      </w:r>
      <w:r w:rsidR="003B106A">
        <w:rPr>
          <w:noProof/>
        </w:rPr>
        <w:fldChar w:fldCharType="end"/>
      </w:r>
      <w:r>
        <w:rPr>
          <w:lang w:val="vi-VN"/>
        </w:rPr>
        <w:t>: Màn hình hiển thị TRIM ở EICAS</w:t>
      </w:r>
    </w:p>
    <w:p w14:paraId="59AF6F0C" w14:textId="77777777" w:rsidR="00F570D6" w:rsidRDefault="00F570D6" w:rsidP="00F570D6">
      <w:pPr>
        <w:keepNext/>
        <w:jc w:val="center"/>
      </w:pPr>
      <w:r>
        <w:t xml:space="preserve">   </w:t>
      </w:r>
      <w:r w:rsidRPr="00F570D6">
        <w:rPr>
          <w:noProof/>
        </w:rPr>
        <w:drawing>
          <wp:inline distT="0" distB="0" distL="0" distR="0" wp14:anchorId="3BF21065" wp14:editId="65A60A54">
            <wp:extent cx="1247775" cy="1043594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58682" cy="105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455F" w14:textId="14F324D0" w:rsidR="00F570D6" w:rsidRPr="00F570D6" w:rsidRDefault="00F570D6" w:rsidP="00F570D6">
      <w:pPr>
        <w:pStyle w:val="Caption"/>
        <w:jc w:val="center"/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30</w:t>
      </w:r>
      <w:r w:rsidR="003B106A">
        <w:rPr>
          <w:noProof/>
        </w:rPr>
        <w:fldChar w:fldCharType="end"/>
      </w:r>
      <w:r>
        <w:rPr>
          <w:lang w:val="vi-VN"/>
        </w:rPr>
        <w:t>: Màn hình hiển thị RUDDER ở EICAS</w:t>
      </w:r>
    </w:p>
    <w:p w14:paraId="7AD6ED8B" w14:textId="0739EEFC" w:rsidR="00160FE5" w:rsidRPr="00FD13A6" w:rsidRDefault="00160FE5" w:rsidP="006D2589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Pressurization Indications: Hiển thị tình trạng khí áp</w:t>
      </w:r>
    </w:p>
    <w:p w14:paraId="1C9FD406" w14:textId="77777777" w:rsidR="000571D3" w:rsidRDefault="00F570D6" w:rsidP="000571D3">
      <w:pPr>
        <w:keepNext/>
        <w:jc w:val="center"/>
      </w:pPr>
      <w:r w:rsidRPr="00F570D6">
        <w:rPr>
          <w:noProof/>
          <w:lang w:val="vi-VN"/>
        </w:rPr>
        <w:drawing>
          <wp:inline distT="0" distB="0" distL="0" distR="0" wp14:anchorId="2233D57B" wp14:editId="39918269">
            <wp:extent cx="4124325" cy="132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BBC6" w14:textId="636F52E7" w:rsidR="00F570D6" w:rsidRDefault="000571D3" w:rsidP="000571D3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31</w:t>
      </w:r>
      <w:r w:rsidR="003B106A">
        <w:rPr>
          <w:noProof/>
        </w:rPr>
        <w:fldChar w:fldCharType="end"/>
      </w:r>
      <w:r>
        <w:rPr>
          <w:lang w:val="vi-VN"/>
        </w:rPr>
        <w:t>: Màn hình hiển thị tình trạng khí áp trong EICAS</w:t>
      </w:r>
    </w:p>
    <w:p w14:paraId="387EEBF6" w14:textId="6D69F896" w:rsidR="00D80B57" w:rsidRPr="00FD13A6" w:rsidRDefault="001C7E5C" w:rsidP="00F570D6">
      <w:pPr>
        <w:rPr>
          <w:i/>
          <w:iCs/>
          <w:sz w:val="24"/>
          <w:szCs w:val="24"/>
          <w:lang w:val="vi-VN"/>
        </w:rPr>
      </w:pPr>
      <w:r w:rsidRPr="00FD13A6">
        <w:rPr>
          <w:i/>
          <w:iCs/>
          <w:sz w:val="24"/>
          <w:szCs w:val="24"/>
          <w:lang w:val="vi-VN"/>
        </w:rPr>
        <w:t xml:space="preserve">         </w:t>
      </w:r>
      <w:r w:rsidR="00F570D6" w:rsidRPr="00FD13A6">
        <w:rPr>
          <w:i/>
          <w:iCs/>
          <w:sz w:val="24"/>
          <w:szCs w:val="24"/>
          <w:lang w:val="vi-VN"/>
        </w:rPr>
        <w:t xml:space="preserve">a. </w:t>
      </w:r>
      <w:r w:rsidR="00D80B57" w:rsidRPr="00FD13A6">
        <w:rPr>
          <w:i/>
          <w:iCs/>
          <w:sz w:val="24"/>
          <w:szCs w:val="24"/>
          <w:lang w:val="vi-VN"/>
        </w:rPr>
        <w:t>Độ cao cabin</w:t>
      </w:r>
    </w:p>
    <w:p w14:paraId="6D8B5DCF" w14:textId="26805986" w:rsidR="00F570D6" w:rsidRPr="00FD13A6" w:rsidRDefault="001C7E5C" w:rsidP="00F570D6">
      <w:pPr>
        <w:rPr>
          <w:i/>
          <w:iCs/>
          <w:sz w:val="24"/>
          <w:szCs w:val="24"/>
          <w:lang w:val="vi-VN"/>
        </w:rPr>
      </w:pPr>
      <w:r w:rsidRPr="00FD13A6">
        <w:rPr>
          <w:i/>
          <w:iCs/>
          <w:sz w:val="24"/>
          <w:szCs w:val="24"/>
          <w:lang w:val="vi-VN"/>
        </w:rPr>
        <w:t xml:space="preserve">        </w:t>
      </w:r>
      <w:r w:rsidR="00F570D6" w:rsidRPr="00FD13A6">
        <w:rPr>
          <w:i/>
          <w:iCs/>
          <w:sz w:val="24"/>
          <w:szCs w:val="24"/>
          <w:lang w:val="vi-VN"/>
        </w:rPr>
        <w:t>b.</w:t>
      </w:r>
      <w:r w:rsidR="00D80B57" w:rsidRPr="00FD13A6">
        <w:rPr>
          <w:i/>
          <w:iCs/>
          <w:sz w:val="24"/>
          <w:szCs w:val="24"/>
          <w:lang w:val="vi-VN"/>
        </w:rPr>
        <w:t xml:space="preserve"> Độ cao cabin biến thiên</w:t>
      </w:r>
    </w:p>
    <w:p w14:paraId="2D39A94F" w14:textId="647019CA" w:rsidR="00F570D6" w:rsidRPr="00FD13A6" w:rsidRDefault="001C7E5C" w:rsidP="00F570D6">
      <w:pPr>
        <w:rPr>
          <w:i/>
          <w:iCs/>
          <w:sz w:val="24"/>
          <w:szCs w:val="24"/>
          <w:lang w:val="vi-VN"/>
        </w:rPr>
      </w:pPr>
      <w:r w:rsidRPr="00FD13A6">
        <w:rPr>
          <w:i/>
          <w:iCs/>
          <w:sz w:val="24"/>
          <w:szCs w:val="24"/>
          <w:lang w:val="vi-VN"/>
        </w:rPr>
        <w:t xml:space="preserve">        </w:t>
      </w:r>
      <w:r w:rsidR="00D80B57" w:rsidRPr="00FD13A6">
        <w:rPr>
          <w:i/>
          <w:iCs/>
          <w:sz w:val="24"/>
          <w:szCs w:val="24"/>
          <w:lang w:val="vi-VN"/>
        </w:rPr>
        <w:t>c. Độ chênh áp suất giữa cabin và bên ngoài</w:t>
      </w:r>
    </w:p>
    <w:p w14:paraId="5D918AF2" w14:textId="7BC69816" w:rsidR="00F570D6" w:rsidRPr="00FD13A6" w:rsidRDefault="001C7E5C" w:rsidP="00F570D6">
      <w:pPr>
        <w:rPr>
          <w:i/>
          <w:iCs/>
          <w:sz w:val="24"/>
          <w:szCs w:val="24"/>
          <w:lang w:val="vi-VN"/>
        </w:rPr>
      </w:pPr>
      <w:r w:rsidRPr="00FD13A6">
        <w:rPr>
          <w:i/>
          <w:iCs/>
          <w:sz w:val="24"/>
          <w:szCs w:val="24"/>
          <w:lang w:val="vi-VN"/>
        </w:rPr>
        <w:t xml:space="preserve">        </w:t>
      </w:r>
      <w:r w:rsidR="00F570D6" w:rsidRPr="00FD13A6">
        <w:rPr>
          <w:i/>
          <w:iCs/>
          <w:sz w:val="24"/>
          <w:szCs w:val="24"/>
          <w:lang w:val="vi-VN"/>
        </w:rPr>
        <w:t xml:space="preserve">d. </w:t>
      </w:r>
      <w:r w:rsidR="00D80B57" w:rsidRPr="00FD13A6">
        <w:rPr>
          <w:i/>
          <w:iCs/>
          <w:sz w:val="24"/>
          <w:szCs w:val="24"/>
          <w:lang w:val="vi-VN"/>
        </w:rPr>
        <w:t>Độ cao vị trí hạ cánh</w:t>
      </w:r>
    </w:p>
    <w:p w14:paraId="4CD7C5B6" w14:textId="117B403B" w:rsidR="00F570D6" w:rsidRPr="00FD13A6" w:rsidRDefault="001C7E5C" w:rsidP="00F570D6">
      <w:pPr>
        <w:rPr>
          <w:i/>
          <w:iCs/>
          <w:sz w:val="24"/>
          <w:szCs w:val="24"/>
          <w:lang w:val="vi-VN"/>
        </w:rPr>
      </w:pPr>
      <w:r w:rsidRPr="00FD13A6">
        <w:rPr>
          <w:i/>
          <w:iCs/>
          <w:sz w:val="24"/>
          <w:szCs w:val="24"/>
          <w:lang w:val="vi-VN"/>
        </w:rPr>
        <w:t xml:space="preserve">        </w:t>
      </w:r>
      <w:r w:rsidR="00F570D6" w:rsidRPr="00FD13A6">
        <w:rPr>
          <w:i/>
          <w:iCs/>
          <w:sz w:val="24"/>
          <w:szCs w:val="24"/>
          <w:lang w:val="vi-VN"/>
        </w:rPr>
        <w:t xml:space="preserve">e. </w:t>
      </w:r>
      <w:r w:rsidR="00D80B57" w:rsidRPr="00FD13A6">
        <w:rPr>
          <w:i/>
          <w:iCs/>
          <w:sz w:val="24"/>
          <w:szCs w:val="24"/>
          <w:lang w:val="vi-VN"/>
        </w:rPr>
        <w:t>Chế độ chọn độ cao hạ cánh</w:t>
      </w:r>
    </w:p>
    <w:p w14:paraId="48C2D1EB" w14:textId="723DD4DF" w:rsidR="00F570D6" w:rsidRPr="00FD13A6" w:rsidRDefault="001C7E5C" w:rsidP="00F570D6">
      <w:pPr>
        <w:rPr>
          <w:i/>
          <w:iCs/>
          <w:sz w:val="24"/>
          <w:szCs w:val="24"/>
          <w:lang w:val="vi-VN"/>
        </w:rPr>
      </w:pPr>
      <w:r w:rsidRPr="00FD13A6">
        <w:rPr>
          <w:i/>
          <w:iCs/>
          <w:sz w:val="24"/>
          <w:szCs w:val="24"/>
          <w:lang w:val="vi-VN"/>
        </w:rPr>
        <w:t xml:space="preserve">        </w:t>
      </w:r>
      <w:r w:rsidR="00F570D6" w:rsidRPr="00FD13A6">
        <w:rPr>
          <w:i/>
          <w:iCs/>
          <w:sz w:val="24"/>
          <w:szCs w:val="24"/>
          <w:lang w:val="vi-VN"/>
        </w:rPr>
        <w:t xml:space="preserve">f. </w:t>
      </w:r>
      <w:r w:rsidR="00D80B57" w:rsidRPr="00FD13A6">
        <w:rPr>
          <w:i/>
          <w:iCs/>
          <w:sz w:val="24"/>
          <w:szCs w:val="24"/>
          <w:lang w:val="vi-VN"/>
        </w:rPr>
        <w:t xml:space="preserve"> Tình trạng lỗ thoát khí</w:t>
      </w:r>
    </w:p>
    <w:p w14:paraId="239FFCE1" w14:textId="69F7DF51" w:rsidR="00F570D6" w:rsidRPr="00FD13A6" w:rsidRDefault="001C7E5C" w:rsidP="00F570D6">
      <w:pPr>
        <w:rPr>
          <w:i/>
          <w:iCs/>
          <w:sz w:val="24"/>
          <w:szCs w:val="24"/>
          <w:lang w:val="vi-VN"/>
        </w:rPr>
      </w:pPr>
      <w:r w:rsidRPr="00FD13A6">
        <w:rPr>
          <w:i/>
          <w:iCs/>
          <w:sz w:val="24"/>
          <w:szCs w:val="24"/>
          <w:lang w:val="vi-VN"/>
        </w:rPr>
        <w:t xml:space="preserve">        </w:t>
      </w:r>
      <w:r w:rsidR="00F570D6" w:rsidRPr="00FD13A6">
        <w:rPr>
          <w:i/>
          <w:iCs/>
          <w:sz w:val="24"/>
          <w:szCs w:val="24"/>
          <w:lang w:val="vi-VN"/>
        </w:rPr>
        <w:t>g.</w:t>
      </w:r>
      <w:r w:rsidR="00D80B57" w:rsidRPr="00FD13A6">
        <w:rPr>
          <w:i/>
          <w:iCs/>
          <w:sz w:val="24"/>
          <w:szCs w:val="24"/>
          <w:lang w:val="vi-VN"/>
        </w:rPr>
        <w:t xml:space="preserve"> Chế độ chọn lỗ xả khí</w:t>
      </w:r>
    </w:p>
    <w:p w14:paraId="49CF7407" w14:textId="15729625" w:rsidR="00EA2EDF" w:rsidRPr="00FD13A6" w:rsidRDefault="00160FE5" w:rsidP="00010A8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Fuel System Information: Hiển thị tình trạng nhiên liệu</w:t>
      </w:r>
    </w:p>
    <w:p w14:paraId="643F64DF" w14:textId="77777777" w:rsidR="000571D3" w:rsidRDefault="001C7E5C" w:rsidP="000571D3">
      <w:pPr>
        <w:keepNext/>
        <w:jc w:val="center"/>
      </w:pPr>
      <w:r w:rsidRPr="001C7E5C">
        <w:rPr>
          <w:noProof/>
          <w:lang w:val="vi-VN"/>
        </w:rPr>
        <w:drawing>
          <wp:inline distT="0" distB="0" distL="0" distR="0" wp14:anchorId="6842947F" wp14:editId="33876110">
            <wp:extent cx="2085975" cy="10096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752"/>
                    <a:stretch/>
                  </pic:blipFill>
                  <pic:spPr bwMode="auto">
                    <a:xfrm>
                      <a:off x="0" y="0"/>
                      <a:ext cx="2086266" cy="100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6C276" w14:textId="4F1A383A" w:rsidR="001C7E5C" w:rsidRDefault="000571D3" w:rsidP="000571D3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32</w:t>
      </w:r>
      <w:r w:rsidR="003B106A">
        <w:rPr>
          <w:noProof/>
        </w:rPr>
        <w:fldChar w:fldCharType="end"/>
      </w:r>
      <w:r>
        <w:rPr>
          <w:lang w:val="vi-VN"/>
        </w:rPr>
        <w:t>: Màn hình hiển thị tình trạng nhiên liệu trong EICAS</w:t>
      </w:r>
    </w:p>
    <w:p w14:paraId="7D1B6BE9" w14:textId="2007B9D1" w:rsidR="005E1813" w:rsidRDefault="005E1813" w:rsidP="00010A8C">
      <w:pPr>
        <w:rPr>
          <w:lang w:val="vi-VN"/>
        </w:rPr>
      </w:pPr>
    </w:p>
    <w:p w14:paraId="63703741" w14:textId="05D82935" w:rsidR="005E1813" w:rsidRDefault="005E1813" w:rsidP="00010A8C">
      <w:pPr>
        <w:rPr>
          <w:lang w:val="vi-VN"/>
        </w:rPr>
      </w:pPr>
    </w:p>
    <w:p w14:paraId="425C1356" w14:textId="77777777" w:rsidR="005E1813" w:rsidRDefault="005E1813" w:rsidP="00010A8C">
      <w:pPr>
        <w:rPr>
          <w:lang w:val="vi-VN"/>
        </w:rPr>
      </w:pPr>
    </w:p>
    <w:p w14:paraId="23BC6F84" w14:textId="16FE40B0" w:rsidR="00EA2EDF" w:rsidRPr="005E1813" w:rsidRDefault="00EA2EDF" w:rsidP="007836F7">
      <w:pPr>
        <w:pStyle w:val="ListParagraph"/>
        <w:numPr>
          <w:ilvl w:val="0"/>
          <w:numId w:val="42"/>
        </w:numPr>
        <w:rPr>
          <w:i/>
          <w:iCs/>
          <w:color w:val="FF0000"/>
          <w:sz w:val="32"/>
          <w:szCs w:val="32"/>
          <w:lang w:val="vi-VN"/>
        </w:rPr>
      </w:pPr>
      <w:r w:rsidRPr="005E1813">
        <w:rPr>
          <w:i/>
          <w:iCs/>
          <w:color w:val="FF0000"/>
          <w:sz w:val="32"/>
          <w:szCs w:val="32"/>
          <w:lang w:val="vi-VN"/>
        </w:rPr>
        <w:lastRenderedPageBreak/>
        <w:t>Màn hình kiểm soát nhiên liệu</w:t>
      </w:r>
    </w:p>
    <w:p w14:paraId="76BD0A7C" w14:textId="77777777" w:rsidR="005E1813" w:rsidRDefault="005E1813" w:rsidP="005E1813">
      <w:pPr>
        <w:keepNext/>
        <w:jc w:val="center"/>
      </w:pPr>
      <w:r w:rsidRPr="005E1813">
        <w:rPr>
          <w:b/>
          <w:bCs/>
          <w:noProof/>
          <w:color w:val="FF0000"/>
          <w:sz w:val="32"/>
          <w:szCs w:val="32"/>
          <w:lang w:val="vi-VN"/>
        </w:rPr>
        <w:drawing>
          <wp:inline distT="0" distB="0" distL="0" distR="0" wp14:anchorId="33C1C595" wp14:editId="7CE89603">
            <wp:extent cx="3059084" cy="3692463"/>
            <wp:effectExtent l="0" t="0" r="825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6347" cy="370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C8FB" w14:textId="6EBD9DDA" w:rsidR="005E1813" w:rsidRDefault="005E1813" w:rsidP="005E1813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33</w:t>
      </w:r>
      <w:r w:rsidR="003B106A">
        <w:rPr>
          <w:noProof/>
        </w:rPr>
        <w:fldChar w:fldCharType="end"/>
      </w:r>
      <w:r>
        <w:rPr>
          <w:lang w:val="vi-VN"/>
        </w:rPr>
        <w:t>: Màn hình kiểm soát nhiên liệu</w:t>
      </w:r>
    </w:p>
    <w:p w14:paraId="5D1CBE57" w14:textId="77777777" w:rsidR="000C53DC" w:rsidRPr="000C53DC" w:rsidRDefault="000C53DC" w:rsidP="000C53DC">
      <w:pPr>
        <w:rPr>
          <w:lang w:val="vi-VN"/>
        </w:rPr>
      </w:pPr>
    </w:p>
    <w:p w14:paraId="0B1CFE79" w14:textId="1950CD67" w:rsidR="005E1813" w:rsidRPr="005E1813" w:rsidRDefault="005E1813" w:rsidP="007836F7">
      <w:pPr>
        <w:pStyle w:val="ListParagraph"/>
        <w:numPr>
          <w:ilvl w:val="0"/>
          <w:numId w:val="42"/>
        </w:numPr>
        <w:rPr>
          <w:i/>
          <w:iCs/>
          <w:color w:val="FF0000"/>
          <w:sz w:val="32"/>
          <w:szCs w:val="32"/>
          <w:lang w:val="vi-VN"/>
        </w:rPr>
      </w:pPr>
      <w:r w:rsidRPr="005E1813">
        <w:rPr>
          <w:i/>
          <w:iCs/>
          <w:color w:val="FF0000"/>
          <w:sz w:val="32"/>
          <w:szCs w:val="32"/>
          <w:lang w:val="vi-VN"/>
        </w:rPr>
        <w:t>Màn hình kiểm soát áp suất</w:t>
      </w:r>
    </w:p>
    <w:p w14:paraId="03646A79" w14:textId="77777777" w:rsidR="00832FFB" w:rsidRDefault="005E1813" w:rsidP="00832FFB">
      <w:pPr>
        <w:keepNext/>
        <w:jc w:val="center"/>
      </w:pPr>
      <w:r w:rsidRPr="005E1813">
        <w:rPr>
          <w:noProof/>
          <w:lang w:val="vi-VN"/>
        </w:rPr>
        <w:drawing>
          <wp:inline distT="0" distB="0" distL="0" distR="0" wp14:anchorId="61D2DB1F" wp14:editId="6DD0D0CD">
            <wp:extent cx="3970568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6051" cy="44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D708" w14:textId="58DCA827" w:rsidR="000C53DC" w:rsidRPr="003018C7" w:rsidRDefault="00832FFB" w:rsidP="003018C7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34</w:t>
      </w:r>
      <w:r w:rsidR="003B106A">
        <w:rPr>
          <w:noProof/>
        </w:rPr>
        <w:fldChar w:fldCharType="end"/>
      </w:r>
      <w:r>
        <w:rPr>
          <w:lang w:val="vi-VN"/>
        </w:rPr>
        <w:t>: Màn hình kiểm soát áp suất</w:t>
      </w:r>
    </w:p>
    <w:p w14:paraId="295EDE1F" w14:textId="05DD5B4A" w:rsidR="00832FFB" w:rsidRPr="00832FFB" w:rsidRDefault="00832FFB" w:rsidP="007836F7">
      <w:pPr>
        <w:pStyle w:val="ListParagraph"/>
        <w:numPr>
          <w:ilvl w:val="0"/>
          <w:numId w:val="42"/>
        </w:numPr>
        <w:rPr>
          <w:i/>
          <w:iCs/>
          <w:color w:val="FF0000"/>
          <w:sz w:val="32"/>
          <w:szCs w:val="32"/>
          <w:lang w:val="vi-VN"/>
        </w:rPr>
      </w:pPr>
      <w:r w:rsidRPr="00832FFB">
        <w:rPr>
          <w:i/>
          <w:iCs/>
          <w:color w:val="FF0000"/>
          <w:sz w:val="32"/>
          <w:szCs w:val="32"/>
          <w:lang w:val="vi-VN"/>
        </w:rPr>
        <w:lastRenderedPageBreak/>
        <w:t>Màn hình kiểm soát cửa</w:t>
      </w:r>
    </w:p>
    <w:p w14:paraId="1ABE6810" w14:textId="77777777" w:rsidR="00832FFB" w:rsidRDefault="00832FFB" w:rsidP="00832FFB">
      <w:pPr>
        <w:keepNext/>
        <w:jc w:val="center"/>
      </w:pPr>
      <w:r w:rsidRPr="00832FFB">
        <w:rPr>
          <w:noProof/>
          <w:lang w:val="vi-VN"/>
        </w:rPr>
        <w:drawing>
          <wp:inline distT="0" distB="0" distL="0" distR="0" wp14:anchorId="4B162048" wp14:editId="55098E1B">
            <wp:extent cx="3557847" cy="4320243"/>
            <wp:effectExtent l="0" t="0" r="508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9396" cy="43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406D" w14:textId="61B70124" w:rsidR="000C53DC" w:rsidRPr="003018C7" w:rsidRDefault="00832FFB" w:rsidP="003018C7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35</w:t>
      </w:r>
      <w:r w:rsidR="003B106A">
        <w:rPr>
          <w:noProof/>
        </w:rPr>
        <w:fldChar w:fldCharType="end"/>
      </w:r>
      <w:r>
        <w:rPr>
          <w:lang w:val="vi-VN"/>
        </w:rPr>
        <w:t>: Màn hình kiểm soát cửa</w:t>
      </w:r>
    </w:p>
    <w:p w14:paraId="5C9BEBE0" w14:textId="0EEB5F26" w:rsidR="005E344C" w:rsidRPr="005E344C" w:rsidRDefault="005E344C" w:rsidP="007836F7">
      <w:pPr>
        <w:pStyle w:val="ListParagraph"/>
        <w:numPr>
          <w:ilvl w:val="0"/>
          <w:numId w:val="42"/>
        </w:numPr>
        <w:rPr>
          <w:i/>
          <w:iCs/>
          <w:color w:val="FF0000"/>
          <w:sz w:val="32"/>
          <w:szCs w:val="32"/>
          <w:lang w:val="vi-VN"/>
        </w:rPr>
      </w:pPr>
      <w:r w:rsidRPr="005E344C">
        <w:rPr>
          <w:i/>
          <w:iCs/>
          <w:color w:val="FF0000"/>
          <w:sz w:val="32"/>
          <w:szCs w:val="32"/>
          <w:lang w:val="vi-VN"/>
        </w:rPr>
        <w:t>Màn hình kiểm soát càng đáp</w:t>
      </w:r>
    </w:p>
    <w:p w14:paraId="32DB2330" w14:textId="77777777" w:rsidR="005E344C" w:rsidRDefault="005E344C" w:rsidP="005E344C">
      <w:pPr>
        <w:keepNext/>
        <w:jc w:val="center"/>
      </w:pPr>
      <w:r w:rsidRPr="005E344C">
        <w:rPr>
          <w:noProof/>
          <w:lang w:val="vi-VN"/>
        </w:rPr>
        <w:drawing>
          <wp:inline distT="0" distB="0" distL="0" distR="0" wp14:anchorId="47728BD5" wp14:editId="5000E9B8">
            <wp:extent cx="3873731" cy="3826006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07427" cy="38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BC40" w14:textId="1C7AA00A" w:rsidR="000C53DC" w:rsidRDefault="005E344C" w:rsidP="00B82494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36</w:t>
      </w:r>
      <w:r w:rsidR="003B106A">
        <w:rPr>
          <w:noProof/>
        </w:rPr>
        <w:fldChar w:fldCharType="end"/>
      </w:r>
      <w:r>
        <w:rPr>
          <w:lang w:val="vi-VN"/>
        </w:rPr>
        <w:t>: Màn hình kiểm soát càng đáp</w:t>
      </w:r>
    </w:p>
    <w:p w14:paraId="4C667A93" w14:textId="77777777" w:rsidR="00112425" w:rsidRPr="00112425" w:rsidRDefault="00112425" w:rsidP="00112425">
      <w:pPr>
        <w:rPr>
          <w:lang w:val="vi-VN"/>
        </w:rPr>
      </w:pPr>
    </w:p>
    <w:p w14:paraId="6BC97126" w14:textId="526F2569" w:rsidR="005E344C" w:rsidRPr="005E344C" w:rsidRDefault="005E344C" w:rsidP="007836F7">
      <w:pPr>
        <w:pStyle w:val="ListParagraph"/>
        <w:numPr>
          <w:ilvl w:val="0"/>
          <w:numId w:val="42"/>
        </w:numPr>
        <w:rPr>
          <w:i/>
          <w:iCs/>
          <w:color w:val="FF0000"/>
          <w:sz w:val="32"/>
          <w:szCs w:val="32"/>
          <w:lang w:val="vi-VN"/>
        </w:rPr>
      </w:pPr>
      <w:r w:rsidRPr="005E344C">
        <w:rPr>
          <w:i/>
          <w:iCs/>
          <w:color w:val="FF0000"/>
          <w:sz w:val="32"/>
          <w:szCs w:val="32"/>
          <w:lang w:val="vi-VN"/>
        </w:rPr>
        <w:lastRenderedPageBreak/>
        <w:t>Màn hình kiểm soát hệ thống điều khiển</w:t>
      </w:r>
    </w:p>
    <w:p w14:paraId="343E79BE" w14:textId="77777777" w:rsidR="005E344C" w:rsidRDefault="005E344C" w:rsidP="005E344C">
      <w:pPr>
        <w:keepNext/>
        <w:jc w:val="center"/>
      </w:pPr>
      <w:r w:rsidRPr="005E344C">
        <w:rPr>
          <w:noProof/>
          <w:lang w:val="vi-VN"/>
        </w:rPr>
        <w:drawing>
          <wp:inline distT="0" distB="0" distL="0" distR="0" wp14:anchorId="1F0D31E9" wp14:editId="747A6BCF">
            <wp:extent cx="3305175" cy="45624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631" t="2414" r="1326" b="1208"/>
                    <a:stretch/>
                  </pic:blipFill>
                  <pic:spPr bwMode="auto">
                    <a:xfrm>
                      <a:off x="0" y="0"/>
                      <a:ext cx="3305636" cy="456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B0B09" w14:textId="0234EA3B" w:rsidR="005E344C" w:rsidRDefault="005E344C" w:rsidP="005E344C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37</w:t>
      </w:r>
      <w:r w:rsidR="003B106A">
        <w:rPr>
          <w:noProof/>
        </w:rPr>
        <w:fldChar w:fldCharType="end"/>
      </w:r>
      <w:r>
        <w:rPr>
          <w:lang w:val="vi-VN"/>
        </w:rPr>
        <w:t>: Màn hình kiểm soát hệ thống điều khiển</w:t>
      </w:r>
    </w:p>
    <w:p w14:paraId="67E949FF" w14:textId="0540DBE0" w:rsidR="005E344C" w:rsidRPr="00FD13A6" w:rsidRDefault="005E344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1. </w:t>
      </w:r>
      <w:r w:rsidR="00D903C3" w:rsidRPr="00FD13A6">
        <w:rPr>
          <w:sz w:val="24"/>
          <w:szCs w:val="24"/>
          <w:lang w:val="vi-VN"/>
        </w:rPr>
        <w:t>Hiển thị tình trạng các lá chắn khí</w:t>
      </w:r>
    </w:p>
    <w:p w14:paraId="7BC89852" w14:textId="26AC26A0" w:rsidR="005E344C" w:rsidRPr="00FD13A6" w:rsidRDefault="005E344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2. Chức năng </w:t>
      </w:r>
      <w:r w:rsidR="0052323F" w:rsidRPr="00FD13A6">
        <w:rPr>
          <w:sz w:val="24"/>
          <w:szCs w:val="24"/>
          <w:lang w:val="vi-VN"/>
        </w:rPr>
        <w:t>bị vô hiệu hóa</w:t>
      </w:r>
      <w:r w:rsidRPr="00FD13A6">
        <w:rPr>
          <w:sz w:val="24"/>
          <w:szCs w:val="24"/>
          <w:lang w:val="vi-VN"/>
        </w:rPr>
        <w:t>/điều khiển không thành công</w:t>
      </w:r>
    </w:p>
    <w:p w14:paraId="59887614" w14:textId="7E2A872F" w:rsidR="005E344C" w:rsidRPr="00FD13A6" w:rsidRDefault="005E344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3. Bộ chọn điều khiển con trỏ (Bên ngoài)</w:t>
      </w:r>
    </w:p>
    <w:p w14:paraId="6326B382" w14:textId="4FDA9E1C" w:rsidR="005E344C" w:rsidRPr="00FD13A6" w:rsidRDefault="005E344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4. Vị trí Aileron</w:t>
      </w:r>
    </w:p>
    <w:p w14:paraId="5EC15EB0" w14:textId="56D8FDE2" w:rsidR="005E344C" w:rsidRPr="00FD13A6" w:rsidRDefault="005E344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5. Vị trí </w:t>
      </w:r>
      <w:r w:rsidR="00AB0139" w:rsidRPr="00FD13A6">
        <w:rPr>
          <w:sz w:val="24"/>
          <w:szCs w:val="24"/>
          <w:lang w:val="vi-VN"/>
        </w:rPr>
        <w:t>Stab trim</w:t>
      </w:r>
    </w:p>
    <w:p w14:paraId="3B5A6552" w14:textId="719E32E9" w:rsidR="005E344C" w:rsidRPr="00FD13A6" w:rsidRDefault="005E344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6. Chỉ báo hệ thống thủy lực</w:t>
      </w:r>
    </w:p>
    <w:p w14:paraId="15EDDD66" w14:textId="01A42808" w:rsidR="005E344C" w:rsidRPr="00FD13A6" w:rsidRDefault="005E344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7. Vị trí bánh lái</w:t>
      </w:r>
      <w:r w:rsidR="00AB0139" w:rsidRPr="00FD13A6">
        <w:rPr>
          <w:sz w:val="24"/>
          <w:szCs w:val="24"/>
          <w:lang w:val="vi-VN"/>
        </w:rPr>
        <w:t xml:space="preserve"> đuôi</w:t>
      </w:r>
    </w:p>
    <w:p w14:paraId="61534707" w14:textId="68C0B99A" w:rsidR="005E344C" w:rsidRPr="00FD13A6" w:rsidRDefault="006E42D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8. </w:t>
      </w:r>
      <w:r w:rsidR="005E344C" w:rsidRPr="00FD13A6">
        <w:rPr>
          <w:sz w:val="24"/>
          <w:szCs w:val="24"/>
          <w:lang w:val="vi-VN"/>
        </w:rPr>
        <w:t>Chế độ điều khiển ánh sáng Chỉ báo thứ hai hoặc TRỰC TIẾP</w:t>
      </w:r>
    </w:p>
    <w:p w14:paraId="52D8C17E" w14:textId="309F369E" w:rsidR="005E344C" w:rsidRPr="00FD13A6" w:rsidRDefault="005E344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9. Vị trí </w:t>
      </w:r>
      <w:r w:rsidR="006E42DC" w:rsidRPr="00FD13A6">
        <w:rPr>
          <w:sz w:val="24"/>
          <w:szCs w:val="24"/>
          <w:lang w:val="vi-VN"/>
        </w:rPr>
        <w:t>các bánh lái đuôi</w:t>
      </w:r>
    </w:p>
    <w:p w14:paraId="3F3A199E" w14:textId="7BA3EDCA" w:rsidR="005E344C" w:rsidRPr="00FD13A6" w:rsidRDefault="005E344C" w:rsidP="005E344C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10. Vị trí </w:t>
      </w:r>
      <w:r w:rsidR="006E42DC" w:rsidRPr="00FD13A6">
        <w:rPr>
          <w:sz w:val="24"/>
          <w:szCs w:val="24"/>
          <w:lang w:val="vi-VN"/>
        </w:rPr>
        <w:t>trim</w:t>
      </w:r>
      <w:r w:rsidR="00676873" w:rsidRPr="00FD13A6">
        <w:rPr>
          <w:sz w:val="24"/>
          <w:szCs w:val="24"/>
          <w:lang w:val="vi-VN"/>
        </w:rPr>
        <w:t xml:space="preserve"> ở </w:t>
      </w:r>
      <w:r w:rsidR="006E42DC" w:rsidRPr="00FD13A6">
        <w:rPr>
          <w:sz w:val="24"/>
          <w:szCs w:val="24"/>
          <w:lang w:val="vi-VN"/>
        </w:rPr>
        <w:t>bánh lái đuôi</w:t>
      </w:r>
    </w:p>
    <w:p w14:paraId="0AA2BE44" w14:textId="7FD77B0D" w:rsidR="00EA2EDF" w:rsidRDefault="00EA2EDF" w:rsidP="00010A8C">
      <w:pPr>
        <w:rPr>
          <w:lang w:val="vi-VN"/>
        </w:rPr>
      </w:pPr>
    </w:p>
    <w:p w14:paraId="0898AC6B" w14:textId="641B40BD" w:rsidR="00BD6084" w:rsidRDefault="00BD6084" w:rsidP="00010A8C">
      <w:pPr>
        <w:rPr>
          <w:lang w:val="vi-VN"/>
        </w:rPr>
      </w:pPr>
    </w:p>
    <w:p w14:paraId="048F7186" w14:textId="0E02D383" w:rsidR="00BD6084" w:rsidRDefault="00BD6084" w:rsidP="00010A8C">
      <w:pPr>
        <w:rPr>
          <w:lang w:val="vi-VN"/>
        </w:rPr>
      </w:pPr>
    </w:p>
    <w:p w14:paraId="1D78F40D" w14:textId="443757B0" w:rsidR="00BD6084" w:rsidRDefault="00BD6084" w:rsidP="00010A8C">
      <w:pPr>
        <w:rPr>
          <w:lang w:val="vi-VN"/>
        </w:rPr>
      </w:pPr>
    </w:p>
    <w:p w14:paraId="1A2BC0EC" w14:textId="1B94EA3D" w:rsidR="00BD6084" w:rsidRDefault="00BD6084" w:rsidP="00010A8C">
      <w:pPr>
        <w:rPr>
          <w:lang w:val="vi-VN"/>
        </w:rPr>
      </w:pPr>
    </w:p>
    <w:p w14:paraId="3AEAEB18" w14:textId="77777777" w:rsidR="00BD6084" w:rsidRDefault="00BD6084" w:rsidP="00010A8C">
      <w:pPr>
        <w:rPr>
          <w:lang w:val="vi-VN"/>
        </w:rPr>
      </w:pPr>
    </w:p>
    <w:p w14:paraId="7F8C93AB" w14:textId="7AE0F782" w:rsidR="00BD6084" w:rsidRPr="00BD6084" w:rsidRDefault="00A96CE7" w:rsidP="007836F7">
      <w:pPr>
        <w:pStyle w:val="ListParagraph"/>
        <w:numPr>
          <w:ilvl w:val="0"/>
          <w:numId w:val="42"/>
        </w:numPr>
        <w:rPr>
          <w:i/>
          <w:iCs/>
          <w:color w:val="FF0000"/>
          <w:sz w:val="32"/>
          <w:szCs w:val="32"/>
          <w:lang w:val="vi-VN"/>
        </w:rPr>
      </w:pPr>
      <w:r w:rsidRPr="00BD6084">
        <w:rPr>
          <w:i/>
          <w:iCs/>
          <w:color w:val="FF0000"/>
          <w:sz w:val="32"/>
          <w:szCs w:val="32"/>
          <w:lang w:val="vi-VN"/>
        </w:rPr>
        <w:lastRenderedPageBreak/>
        <w:t>Màn hình kiểm soát động cơ</w:t>
      </w:r>
    </w:p>
    <w:p w14:paraId="60CDF11D" w14:textId="77777777" w:rsidR="00BD6084" w:rsidRDefault="00BD6084" w:rsidP="00BD6084">
      <w:pPr>
        <w:keepNext/>
        <w:jc w:val="center"/>
      </w:pPr>
      <w:r w:rsidRPr="00BD6084">
        <w:rPr>
          <w:noProof/>
          <w:lang w:val="vi-VN"/>
        </w:rPr>
        <w:drawing>
          <wp:inline distT="0" distB="0" distL="0" distR="0" wp14:anchorId="048EC069" wp14:editId="39C91161">
            <wp:extent cx="3147053" cy="3600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900" t="1653" r="2437"/>
                    <a:stretch/>
                  </pic:blipFill>
                  <pic:spPr bwMode="auto">
                    <a:xfrm>
                      <a:off x="0" y="0"/>
                      <a:ext cx="3150589" cy="36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3442" w14:textId="61EB2B6A" w:rsidR="00BD6084" w:rsidRDefault="00BD6084" w:rsidP="00BD6084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38</w:t>
      </w:r>
      <w:r w:rsidR="003B106A">
        <w:rPr>
          <w:noProof/>
        </w:rPr>
        <w:fldChar w:fldCharType="end"/>
      </w:r>
      <w:r>
        <w:rPr>
          <w:lang w:val="vi-VN"/>
        </w:rPr>
        <w:t>: Màn hình kiểm soát động cơ</w:t>
      </w:r>
    </w:p>
    <w:p w14:paraId="512D3BB3" w14:textId="16598432" w:rsidR="00FE4061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1. Chỉ </w:t>
      </w:r>
      <w:r w:rsidR="004310B2" w:rsidRPr="00FD13A6">
        <w:rPr>
          <w:sz w:val="24"/>
          <w:szCs w:val="24"/>
          <w:lang w:val="vi-VN"/>
        </w:rPr>
        <w:t>báo</w:t>
      </w:r>
      <w:r w:rsidRPr="00FD13A6">
        <w:rPr>
          <w:sz w:val="24"/>
          <w:szCs w:val="24"/>
          <w:lang w:val="vi-VN"/>
        </w:rPr>
        <w:t xml:space="preserve"> Rotor N2</w:t>
      </w:r>
    </w:p>
    <w:p w14:paraId="4F5814E6" w14:textId="6FDA9B0B" w:rsidR="00FE4061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2. Chỉ báo Rotor N3 (chỉ </w:t>
      </w:r>
      <w:r w:rsidR="006079D4" w:rsidRPr="00FD13A6">
        <w:rPr>
          <w:sz w:val="24"/>
          <w:szCs w:val="24"/>
          <w:lang w:val="vi-VN"/>
        </w:rPr>
        <w:t>787-RRs</w:t>
      </w:r>
      <w:r w:rsidRPr="00FD13A6">
        <w:rPr>
          <w:sz w:val="24"/>
          <w:szCs w:val="24"/>
          <w:lang w:val="vi-VN"/>
        </w:rPr>
        <w:t>)</w:t>
      </w:r>
    </w:p>
    <w:p w14:paraId="0126915A" w14:textId="6C53C0BA" w:rsidR="00FE4061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3. Chỉ báo dòng nhiên liệu</w:t>
      </w:r>
    </w:p>
    <w:p w14:paraId="3FA2DC59" w14:textId="4326D8B5" w:rsidR="00FE4061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4. Chỉ báo áp suất dầu</w:t>
      </w:r>
    </w:p>
    <w:p w14:paraId="65EC1414" w14:textId="486BD1B6" w:rsidR="00FE4061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5. Chỉ báo nhiệt độ dầu</w:t>
      </w:r>
    </w:p>
    <w:p w14:paraId="2CCB2F17" w14:textId="7069912D" w:rsidR="00FE4061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6. Chỉ báo số lượng dầu</w:t>
      </w:r>
    </w:p>
    <w:p w14:paraId="09DA4772" w14:textId="47C167D7" w:rsidR="00FE4061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7. Chỉ báo rung</w:t>
      </w:r>
    </w:p>
    <w:p w14:paraId="15F39BD6" w14:textId="09FEA5CD" w:rsidR="00FE4061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8. Chỉ báo mục tiêu không hoạt động</w:t>
      </w:r>
    </w:p>
    <w:p w14:paraId="3DAE15CB" w14:textId="1D0E117E" w:rsidR="00FE4061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9. Chế độ </w:t>
      </w:r>
      <w:r w:rsidR="005F71E3" w:rsidRPr="00FD13A6">
        <w:rPr>
          <w:sz w:val="24"/>
          <w:szCs w:val="24"/>
          <w:lang w:val="vi-VN"/>
        </w:rPr>
        <w:t>khởi động</w:t>
      </w:r>
    </w:p>
    <w:p w14:paraId="32332249" w14:textId="5F391E37" w:rsidR="00BD6084" w:rsidRPr="00FD13A6" w:rsidRDefault="00FE4061" w:rsidP="00FE406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10. Chỉ định CHẠY</w:t>
      </w:r>
    </w:p>
    <w:p w14:paraId="1A3E3359" w14:textId="36B01413" w:rsidR="000C53DC" w:rsidRDefault="000C53DC" w:rsidP="00FE4061">
      <w:pPr>
        <w:rPr>
          <w:lang w:val="vi-VN"/>
        </w:rPr>
      </w:pPr>
    </w:p>
    <w:p w14:paraId="1BFEE4FC" w14:textId="06F6AC75" w:rsidR="000C53DC" w:rsidRDefault="000C53DC" w:rsidP="00FE4061">
      <w:pPr>
        <w:rPr>
          <w:lang w:val="vi-VN"/>
        </w:rPr>
      </w:pPr>
    </w:p>
    <w:p w14:paraId="4042C9BD" w14:textId="5D422B34" w:rsidR="000C53DC" w:rsidRDefault="000C53DC" w:rsidP="00FE4061">
      <w:pPr>
        <w:rPr>
          <w:lang w:val="vi-VN"/>
        </w:rPr>
      </w:pPr>
    </w:p>
    <w:p w14:paraId="4E805809" w14:textId="2CBE2B8F" w:rsidR="000C53DC" w:rsidRDefault="000C53DC" w:rsidP="00FE4061">
      <w:pPr>
        <w:rPr>
          <w:lang w:val="vi-VN"/>
        </w:rPr>
      </w:pPr>
    </w:p>
    <w:p w14:paraId="336FD45D" w14:textId="6432D0C5" w:rsidR="000C53DC" w:rsidRDefault="000C53DC" w:rsidP="00FE4061">
      <w:pPr>
        <w:rPr>
          <w:lang w:val="vi-VN"/>
        </w:rPr>
      </w:pPr>
    </w:p>
    <w:p w14:paraId="0C7FFF5E" w14:textId="25747EE9" w:rsidR="000C53DC" w:rsidRDefault="000C53DC" w:rsidP="00FE4061">
      <w:pPr>
        <w:rPr>
          <w:lang w:val="vi-VN"/>
        </w:rPr>
      </w:pPr>
    </w:p>
    <w:p w14:paraId="0135683F" w14:textId="78ECE3D1" w:rsidR="000C53DC" w:rsidRDefault="000C53DC" w:rsidP="00FE4061">
      <w:pPr>
        <w:rPr>
          <w:lang w:val="vi-VN"/>
        </w:rPr>
      </w:pPr>
    </w:p>
    <w:p w14:paraId="32ECCC34" w14:textId="4DB7C6BD" w:rsidR="000C53DC" w:rsidRDefault="000C53DC" w:rsidP="00FE4061">
      <w:pPr>
        <w:rPr>
          <w:lang w:val="vi-VN"/>
        </w:rPr>
      </w:pPr>
    </w:p>
    <w:p w14:paraId="43C085F7" w14:textId="4BE03D41" w:rsidR="000C53DC" w:rsidRDefault="000C53DC" w:rsidP="00FE4061">
      <w:pPr>
        <w:rPr>
          <w:lang w:val="vi-VN"/>
        </w:rPr>
      </w:pPr>
    </w:p>
    <w:p w14:paraId="7211FA13" w14:textId="557F4E24" w:rsidR="000C53DC" w:rsidRDefault="000C53DC" w:rsidP="007836F7">
      <w:pPr>
        <w:pStyle w:val="ListParagraph"/>
        <w:numPr>
          <w:ilvl w:val="0"/>
          <w:numId w:val="42"/>
        </w:numPr>
        <w:rPr>
          <w:i/>
          <w:iCs/>
          <w:color w:val="FF0000"/>
          <w:sz w:val="32"/>
          <w:szCs w:val="32"/>
          <w:lang w:val="vi-VN"/>
        </w:rPr>
      </w:pPr>
      <w:r w:rsidRPr="00BD6084">
        <w:rPr>
          <w:i/>
          <w:iCs/>
          <w:color w:val="FF0000"/>
          <w:sz w:val="32"/>
          <w:szCs w:val="32"/>
          <w:lang w:val="vi-VN"/>
        </w:rPr>
        <w:lastRenderedPageBreak/>
        <w:t xml:space="preserve">Màn hình </w:t>
      </w:r>
      <w:r>
        <w:rPr>
          <w:i/>
          <w:iCs/>
          <w:color w:val="FF0000"/>
          <w:sz w:val="32"/>
          <w:szCs w:val="32"/>
          <w:lang w:val="vi-VN"/>
        </w:rPr>
        <w:t>trạng thái tổng quan</w:t>
      </w:r>
    </w:p>
    <w:p w14:paraId="76D8E638" w14:textId="77777777" w:rsidR="00355EF7" w:rsidRDefault="000C53DC" w:rsidP="00355EF7">
      <w:pPr>
        <w:keepNext/>
        <w:jc w:val="center"/>
      </w:pPr>
      <w:r w:rsidRPr="000C53DC">
        <w:rPr>
          <w:i/>
          <w:iCs/>
          <w:noProof/>
          <w:color w:val="FF0000"/>
          <w:sz w:val="32"/>
          <w:szCs w:val="32"/>
          <w:lang w:val="vi-VN"/>
        </w:rPr>
        <w:drawing>
          <wp:inline distT="0" distB="0" distL="0" distR="0" wp14:anchorId="69763999" wp14:editId="649FEB16">
            <wp:extent cx="3441469" cy="4274488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6908" cy="429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C858" w14:textId="12472242" w:rsidR="00355EF7" w:rsidRPr="00B82494" w:rsidRDefault="00355EF7" w:rsidP="00B82494">
      <w:pPr>
        <w:pStyle w:val="Caption"/>
        <w:jc w:val="center"/>
        <w:rPr>
          <w:color w:val="FF0000"/>
          <w:sz w:val="32"/>
          <w:szCs w:val="32"/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39</w:t>
      </w:r>
      <w:r w:rsidR="003B106A">
        <w:rPr>
          <w:noProof/>
        </w:rPr>
        <w:fldChar w:fldCharType="end"/>
      </w:r>
      <w:r>
        <w:t>: Màn</w:t>
      </w:r>
      <w:r>
        <w:rPr>
          <w:lang w:val="vi-VN"/>
        </w:rPr>
        <w:t xml:space="preserve"> hình trạng thái tổng quan</w:t>
      </w:r>
    </w:p>
    <w:p w14:paraId="5A3BC6A4" w14:textId="00C76E49" w:rsidR="00355EF7" w:rsidRPr="00891527" w:rsidRDefault="00891527" w:rsidP="00891527">
      <w:pPr>
        <w:pStyle w:val="ListParagraph"/>
        <w:numPr>
          <w:ilvl w:val="0"/>
          <w:numId w:val="37"/>
        </w:numPr>
        <w:rPr>
          <w:i/>
          <w:iCs/>
          <w:color w:val="FF0000"/>
          <w:sz w:val="32"/>
          <w:szCs w:val="32"/>
          <w:lang w:val="vi-VN"/>
        </w:rPr>
      </w:pPr>
      <w:r w:rsidRPr="00891527">
        <w:rPr>
          <w:i/>
          <w:iCs/>
          <w:color w:val="FF0000"/>
          <w:sz w:val="32"/>
          <w:szCs w:val="32"/>
          <w:lang w:val="vi-VN"/>
        </w:rPr>
        <w:t>Màn hình kiểm tra trạng thái điện</w:t>
      </w:r>
    </w:p>
    <w:p w14:paraId="4DB7F00C" w14:textId="77777777" w:rsidR="00891527" w:rsidRDefault="006D4632" w:rsidP="00891527">
      <w:pPr>
        <w:keepNext/>
        <w:jc w:val="center"/>
      </w:pPr>
      <w:r w:rsidRPr="006D4632">
        <w:rPr>
          <w:noProof/>
          <w:lang w:val="vi-VN"/>
        </w:rPr>
        <w:drawing>
          <wp:inline distT="0" distB="0" distL="0" distR="0" wp14:anchorId="16482C65" wp14:editId="676376C3">
            <wp:extent cx="3216926" cy="420800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19414" cy="42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CFCF" w14:textId="278C7354" w:rsidR="00355EF7" w:rsidRDefault="00891527" w:rsidP="00B82494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40</w:t>
      </w:r>
      <w:r w:rsidR="003B106A">
        <w:rPr>
          <w:noProof/>
        </w:rPr>
        <w:fldChar w:fldCharType="end"/>
      </w:r>
      <w:r>
        <w:rPr>
          <w:lang w:val="vi-VN"/>
        </w:rPr>
        <w:t>: Màn hình kiểm tra trạng thái điện</w:t>
      </w:r>
    </w:p>
    <w:p w14:paraId="12943896" w14:textId="77777777" w:rsidR="001D13A0" w:rsidRPr="001D13A0" w:rsidRDefault="001D13A0" w:rsidP="00FE4061">
      <w:pPr>
        <w:pStyle w:val="ListParagraph"/>
        <w:numPr>
          <w:ilvl w:val="0"/>
          <w:numId w:val="24"/>
        </w:numPr>
        <w:rPr>
          <w:i/>
          <w:iCs/>
          <w:vanish/>
          <w:color w:val="FF0000"/>
          <w:sz w:val="32"/>
          <w:szCs w:val="32"/>
          <w:lang w:val="vi-VN"/>
        </w:rPr>
      </w:pPr>
    </w:p>
    <w:p w14:paraId="7EC64594" w14:textId="77777777" w:rsidR="001D13A0" w:rsidRPr="001D13A0" w:rsidRDefault="001D13A0" w:rsidP="00FE4061">
      <w:pPr>
        <w:pStyle w:val="ListParagraph"/>
        <w:numPr>
          <w:ilvl w:val="0"/>
          <w:numId w:val="24"/>
        </w:numPr>
        <w:rPr>
          <w:i/>
          <w:iCs/>
          <w:vanish/>
          <w:color w:val="FF0000"/>
          <w:sz w:val="32"/>
          <w:szCs w:val="32"/>
          <w:lang w:val="vi-VN"/>
        </w:rPr>
      </w:pPr>
    </w:p>
    <w:p w14:paraId="120B86E3" w14:textId="77777777" w:rsidR="001D13A0" w:rsidRPr="001D13A0" w:rsidRDefault="001D13A0" w:rsidP="00FE4061">
      <w:pPr>
        <w:pStyle w:val="ListParagraph"/>
        <w:numPr>
          <w:ilvl w:val="0"/>
          <w:numId w:val="24"/>
        </w:numPr>
        <w:rPr>
          <w:i/>
          <w:iCs/>
          <w:vanish/>
          <w:color w:val="FF0000"/>
          <w:sz w:val="32"/>
          <w:szCs w:val="32"/>
          <w:lang w:val="vi-VN"/>
        </w:rPr>
      </w:pPr>
    </w:p>
    <w:p w14:paraId="10424C41" w14:textId="77777777" w:rsidR="001D13A0" w:rsidRPr="001D13A0" w:rsidRDefault="001D13A0" w:rsidP="00FE4061">
      <w:pPr>
        <w:pStyle w:val="ListParagraph"/>
        <w:numPr>
          <w:ilvl w:val="0"/>
          <w:numId w:val="24"/>
        </w:numPr>
        <w:rPr>
          <w:i/>
          <w:iCs/>
          <w:vanish/>
          <w:color w:val="FF0000"/>
          <w:sz w:val="32"/>
          <w:szCs w:val="32"/>
          <w:lang w:val="vi-VN"/>
        </w:rPr>
      </w:pPr>
    </w:p>
    <w:p w14:paraId="31075E73" w14:textId="77777777" w:rsidR="001D13A0" w:rsidRPr="001D13A0" w:rsidRDefault="001D13A0" w:rsidP="00FE4061">
      <w:pPr>
        <w:pStyle w:val="ListParagraph"/>
        <w:numPr>
          <w:ilvl w:val="0"/>
          <w:numId w:val="24"/>
        </w:numPr>
        <w:rPr>
          <w:i/>
          <w:iCs/>
          <w:vanish/>
          <w:color w:val="FF0000"/>
          <w:sz w:val="32"/>
          <w:szCs w:val="32"/>
          <w:lang w:val="vi-VN"/>
        </w:rPr>
      </w:pPr>
    </w:p>
    <w:p w14:paraId="7E5902D1" w14:textId="77777777" w:rsidR="001D13A0" w:rsidRPr="001D13A0" w:rsidRDefault="001D13A0" w:rsidP="00FE4061">
      <w:pPr>
        <w:pStyle w:val="ListParagraph"/>
        <w:numPr>
          <w:ilvl w:val="0"/>
          <w:numId w:val="24"/>
        </w:numPr>
        <w:rPr>
          <w:i/>
          <w:iCs/>
          <w:vanish/>
          <w:color w:val="FF0000"/>
          <w:sz w:val="32"/>
          <w:szCs w:val="32"/>
          <w:lang w:val="vi-VN"/>
        </w:rPr>
      </w:pPr>
    </w:p>
    <w:p w14:paraId="74A62E67" w14:textId="77777777" w:rsidR="001D13A0" w:rsidRPr="001D13A0" w:rsidRDefault="001D13A0" w:rsidP="00FE4061">
      <w:pPr>
        <w:pStyle w:val="ListParagraph"/>
        <w:numPr>
          <w:ilvl w:val="0"/>
          <w:numId w:val="24"/>
        </w:numPr>
        <w:rPr>
          <w:i/>
          <w:iCs/>
          <w:vanish/>
          <w:color w:val="FF0000"/>
          <w:sz w:val="32"/>
          <w:szCs w:val="32"/>
          <w:lang w:val="vi-VN"/>
        </w:rPr>
      </w:pPr>
    </w:p>
    <w:p w14:paraId="430A519D" w14:textId="77777777" w:rsidR="001D13A0" w:rsidRPr="001D13A0" w:rsidRDefault="001D13A0" w:rsidP="00FE4061">
      <w:pPr>
        <w:pStyle w:val="ListParagraph"/>
        <w:numPr>
          <w:ilvl w:val="0"/>
          <w:numId w:val="24"/>
        </w:numPr>
        <w:rPr>
          <w:i/>
          <w:iCs/>
          <w:vanish/>
          <w:color w:val="FF0000"/>
          <w:sz w:val="32"/>
          <w:szCs w:val="32"/>
          <w:lang w:val="vi-VN"/>
        </w:rPr>
      </w:pPr>
    </w:p>
    <w:p w14:paraId="0C69891D" w14:textId="77777777" w:rsidR="001D13A0" w:rsidRPr="001D13A0" w:rsidRDefault="001D13A0" w:rsidP="00FE4061">
      <w:pPr>
        <w:pStyle w:val="ListParagraph"/>
        <w:numPr>
          <w:ilvl w:val="0"/>
          <w:numId w:val="24"/>
        </w:numPr>
        <w:rPr>
          <w:i/>
          <w:iCs/>
          <w:vanish/>
          <w:color w:val="FF0000"/>
          <w:sz w:val="32"/>
          <w:szCs w:val="32"/>
          <w:lang w:val="vi-VN"/>
        </w:rPr>
      </w:pPr>
    </w:p>
    <w:p w14:paraId="2B316684" w14:textId="7DE9C64E" w:rsidR="00355EF7" w:rsidRPr="00991670" w:rsidRDefault="00355EF7" w:rsidP="00FE4061">
      <w:pPr>
        <w:pStyle w:val="ListParagraph"/>
        <w:numPr>
          <w:ilvl w:val="0"/>
          <w:numId w:val="24"/>
        </w:numPr>
        <w:rPr>
          <w:i/>
          <w:iCs/>
          <w:color w:val="FF0000"/>
          <w:sz w:val="32"/>
          <w:szCs w:val="32"/>
          <w:lang w:val="vi-VN"/>
        </w:rPr>
      </w:pPr>
      <w:r w:rsidRPr="00BD6084">
        <w:rPr>
          <w:i/>
          <w:iCs/>
          <w:color w:val="FF0000"/>
          <w:sz w:val="32"/>
          <w:szCs w:val="32"/>
          <w:lang w:val="vi-VN"/>
        </w:rPr>
        <w:t xml:space="preserve">Màn hình </w:t>
      </w:r>
      <w:r w:rsidR="008D237C">
        <w:rPr>
          <w:i/>
          <w:iCs/>
          <w:color w:val="FF0000"/>
          <w:sz w:val="32"/>
          <w:szCs w:val="32"/>
          <w:lang w:val="vi-VN"/>
        </w:rPr>
        <w:t>máy tính của máy bay (FMC/CDU)</w:t>
      </w:r>
    </w:p>
    <w:p w14:paraId="1134A340" w14:textId="77777777" w:rsidR="00991670" w:rsidRDefault="00355EF7" w:rsidP="00991670">
      <w:pPr>
        <w:keepNext/>
        <w:jc w:val="center"/>
      </w:pPr>
      <w:r w:rsidRPr="00355EF7">
        <w:rPr>
          <w:noProof/>
          <w:lang w:val="vi-VN"/>
        </w:rPr>
        <w:drawing>
          <wp:inline distT="0" distB="0" distL="0" distR="0" wp14:anchorId="7640BAAB" wp14:editId="4CF72722">
            <wp:extent cx="3876675" cy="3300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569" t="3204" r="2156" b="1144"/>
                    <a:stretch/>
                  </pic:blipFill>
                  <pic:spPr bwMode="auto">
                    <a:xfrm>
                      <a:off x="0" y="0"/>
                      <a:ext cx="3882073" cy="33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F8A2B" w14:textId="45E288BF" w:rsidR="00355EF7" w:rsidRDefault="00991670" w:rsidP="00991670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41</w:t>
      </w:r>
      <w:r w:rsidR="003B106A">
        <w:rPr>
          <w:noProof/>
        </w:rPr>
        <w:fldChar w:fldCharType="end"/>
      </w:r>
      <w:r>
        <w:rPr>
          <w:lang w:val="vi-VN"/>
        </w:rPr>
        <w:t>: Màn hình FMC/CDU</w:t>
      </w:r>
    </w:p>
    <w:p w14:paraId="7FDD903C" w14:textId="77777777" w:rsidR="00991670" w:rsidRPr="00FD13A6" w:rsidRDefault="00991670" w:rsidP="00991670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1. Hiển thị thời gian</w:t>
      </w:r>
    </w:p>
    <w:p w14:paraId="71F35B1C" w14:textId="77777777" w:rsidR="00991670" w:rsidRPr="00FD13A6" w:rsidRDefault="00991670" w:rsidP="00991670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2. Màn hình Đơn vị Hiển thị Điều khiển (CDU)</w:t>
      </w:r>
    </w:p>
    <w:p w14:paraId="029AED8F" w14:textId="77777777" w:rsidR="00991670" w:rsidRPr="00FD13A6" w:rsidRDefault="00991670" w:rsidP="00991670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3. Phím chọn dòng</w:t>
      </w:r>
    </w:p>
    <w:p w14:paraId="0C9848BD" w14:textId="240982DE" w:rsidR="00991670" w:rsidRPr="00FD13A6" w:rsidRDefault="00991670" w:rsidP="00991670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4. </w:t>
      </w:r>
      <w:r w:rsidR="00A02B55">
        <w:rPr>
          <w:sz w:val="24"/>
          <w:szCs w:val="24"/>
          <w:lang w:val="vi-VN"/>
        </w:rPr>
        <w:t>Scratchpad</w:t>
      </w:r>
      <w:r w:rsidR="00A02B55" w:rsidRPr="00A02B55">
        <w:rPr>
          <w:sz w:val="24"/>
          <w:szCs w:val="24"/>
          <w:vertAlign w:val="superscript"/>
          <w:lang w:val="vi-VN"/>
        </w:rPr>
        <w:t>(12)</w:t>
      </w:r>
    </w:p>
    <w:p w14:paraId="492B4092" w14:textId="77777777" w:rsidR="00991670" w:rsidRPr="00FD13A6" w:rsidRDefault="00991670" w:rsidP="00991670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5. Các phím chức năng CDU</w:t>
      </w:r>
    </w:p>
    <w:p w14:paraId="1B58FD92" w14:textId="4DAD0127" w:rsidR="00991670" w:rsidRPr="00FD13A6" w:rsidRDefault="00991670" w:rsidP="00991670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6. Phím chờ đợi </w:t>
      </w:r>
      <w:r w:rsidRPr="00FD13A6">
        <w:rPr>
          <w:caps/>
          <w:sz w:val="24"/>
          <w:szCs w:val="24"/>
          <w:lang w:val="vi-VN"/>
        </w:rPr>
        <w:t>thực thi</w:t>
      </w:r>
    </w:p>
    <w:p w14:paraId="40047ABE" w14:textId="5E0D382B" w:rsidR="00991670" w:rsidRPr="00FD13A6" w:rsidRDefault="00991670" w:rsidP="00991670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7. Phím THỰC THI (EXEC)</w:t>
      </w:r>
    </w:p>
    <w:p w14:paraId="06E5A76A" w14:textId="77777777" w:rsidR="00991670" w:rsidRPr="00FD13A6" w:rsidRDefault="00991670" w:rsidP="00991670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8. Cửa sổ trợ giúp CDU</w:t>
      </w:r>
    </w:p>
    <w:p w14:paraId="17FC2262" w14:textId="0D0AA264" w:rsidR="00991670" w:rsidRPr="00FD13A6" w:rsidRDefault="00991670" w:rsidP="00991670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9. Hiển thị ngày</w:t>
      </w:r>
    </w:p>
    <w:p w14:paraId="6C048229" w14:textId="040242B4" w:rsidR="00DA054F" w:rsidRDefault="00DA054F" w:rsidP="00991670">
      <w:pPr>
        <w:rPr>
          <w:lang w:val="vi-VN"/>
        </w:rPr>
      </w:pPr>
    </w:p>
    <w:p w14:paraId="65C5A4C4" w14:textId="6A4EE7F0" w:rsidR="00DA054F" w:rsidRDefault="00DA054F" w:rsidP="00991670">
      <w:pPr>
        <w:rPr>
          <w:lang w:val="vi-VN"/>
        </w:rPr>
      </w:pPr>
    </w:p>
    <w:p w14:paraId="7024E23D" w14:textId="52082842" w:rsidR="00DA054F" w:rsidRDefault="00DA054F" w:rsidP="00991670">
      <w:pPr>
        <w:rPr>
          <w:lang w:val="vi-VN"/>
        </w:rPr>
      </w:pPr>
    </w:p>
    <w:p w14:paraId="1DFD4D9C" w14:textId="19972727" w:rsidR="00DA054F" w:rsidRDefault="00DA054F" w:rsidP="00991670">
      <w:pPr>
        <w:rPr>
          <w:lang w:val="vi-VN"/>
        </w:rPr>
      </w:pPr>
    </w:p>
    <w:p w14:paraId="56C5AF99" w14:textId="10C3B1CA" w:rsidR="00DA054F" w:rsidRDefault="00DA054F" w:rsidP="00991670">
      <w:pPr>
        <w:rPr>
          <w:lang w:val="vi-VN"/>
        </w:rPr>
      </w:pPr>
    </w:p>
    <w:p w14:paraId="3E88487B" w14:textId="77777777" w:rsidR="009B09B2" w:rsidRDefault="009B09B2" w:rsidP="00991670">
      <w:pPr>
        <w:rPr>
          <w:lang w:val="vi-VN"/>
        </w:rPr>
      </w:pPr>
    </w:p>
    <w:p w14:paraId="6F28E3B3" w14:textId="0EB441D7" w:rsidR="00DA054F" w:rsidRDefault="00DA054F" w:rsidP="00991670">
      <w:pPr>
        <w:rPr>
          <w:lang w:val="vi-VN"/>
        </w:rPr>
      </w:pPr>
    </w:p>
    <w:p w14:paraId="344E99AA" w14:textId="4669F050" w:rsidR="00DA054F" w:rsidRDefault="00DA054F" w:rsidP="00991670">
      <w:pPr>
        <w:rPr>
          <w:lang w:val="vi-VN"/>
        </w:rPr>
      </w:pPr>
    </w:p>
    <w:p w14:paraId="693519EE" w14:textId="3530BCBE" w:rsidR="00DA054F" w:rsidRDefault="00DA054F" w:rsidP="00991670">
      <w:pPr>
        <w:rPr>
          <w:lang w:val="vi-VN"/>
        </w:rPr>
      </w:pPr>
    </w:p>
    <w:p w14:paraId="29C5937A" w14:textId="1BB7699E" w:rsidR="00DA054F" w:rsidRDefault="00DA054F" w:rsidP="00991670">
      <w:pPr>
        <w:rPr>
          <w:lang w:val="vi-VN"/>
        </w:rPr>
      </w:pPr>
    </w:p>
    <w:p w14:paraId="61B20459" w14:textId="055DBC3A" w:rsidR="00DA054F" w:rsidRDefault="00DA054F" w:rsidP="00991670">
      <w:pPr>
        <w:rPr>
          <w:lang w:val="vi-VN"/>
        </w:rPr>
      </w:pPr>
    </w:p>
    <w:p w14:paraId="3A08D7CF" w14:textId="54FBB5D4" w:rsidR="00DA054F" w:rsidRDefault="00DA054F" w:rsidP="00DA054F">
      <w:pPr>
        <w:pStyle w:val="ListParagraph"/>
        <w:numPr>
          <w:ilvl w:val="0"/>
          <w:numId w:val="24"/>
        </w:numPr>
        <w:rPr>
          <w:i/>
          <w:iCs/>
          <w:color w:val="FF0000"/>
          <w:sz w:val="32"/>
          <w:szCs w:val="32"/>
          <w:lang w:val="vi-VN"/>
        </w:rPr>
      </w:pPr>
      <w:r w:rsidRPr="00BD6084">
        <w:rPr>
          <w:i/>
          <w:iCs/>
          <w:color w:val="FF0000"/>
          <w:sz w:val="32"/>
          <w:szCs w:val="32"/>
          <w:lang w:val="vi-VN"/>
        </w:rPr>
        <w:lastRenderedPageBreak/>
        <w:t>Màn hình</w:t>
      </w:r>
      <w:r w:rsidR="00496A80">
        <w:rPr>
          <w:i/>
          <w:iCs/>
          <w:color w:val="FF0000"/>
          <w:sz w:val="32"/>
          <w:szCs w:val="32"/>
          <w:lang w:val="vi-VN"/>
        </w:rPr>
        <w:t xml:space="preserve"> </w:t>
      </w:r>
      <w:r>
        <w:rPr>
          <w:i/>
          <w:iCs/>
          <w:color w:val="FF0000"/>
          <w:sz w:val="32"/>
          <w:szCs w:val="32"/>
          <w:lang w:val="vi-VN"/>
        </w:rPr>
        <w:t>danh sách kiểm tra (checklist)</w:t>
      </w:r>
    </w:p>
    <w:p w14:paraId="24063472" w14:textId="77777777" w:rsidR="00B82494" w:rsidRDefault="007D565F" w:rsidP="00B82494">
      <w:pPr>
        <w:keepNext/>
        <w:jc w:val="center"/>
      </w:pPr>
      <w:r w:rsidRPr="007D565F">
        <w:rPr>
          <w:i/>
          <w:iCs/>
          <w:noProof/>
          <w:color w:val="FF0000"/>
          <w:sz w:val="32"/>
          <w:szCs w:val="32"/>
          <w:lang w:val="vi-VN"/>
        </w:rPr>
        <w:drawing>
          <wp:inline distT="0" distB="0" distL="0" distR="0" wp14:anchorId="5776C103" wp14:editId="7D7AF1A9">
            <wp:extent cx="3574472" cy="4863229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8814" cy="488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BC95" w14:textId="4B016CDE" w:rsidR="007D565F" w:rsidRPr="007D565F" w:rsidRDefault="00B82494" w:rsidP="00B82494">
      <w:pPr>
        <w:pStyle w:val="Caption"/>
        <w:jc w:val="center"/>
        <w:rPr>
          <w:i w:val="0"/>
          <w:iCs w:val="0"/>
          <w:color w:val="FF0000"/>
          <w:sz w:val="32"/>
          <w:szCs w:val="32"/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42</w:t>
      </w:r>
      <w:r w:rsidR="003B106A">
        <w:rPr>
          <w:noProof/>
        </w:rPr>
        <w:fldChar w:fldCharType="end"/>
      </w:r>
      <w:r>
        <w:rPr>
          <w:lang w:val="vi-VN"/>
        </w:rPr>
        <w:t>: Màn hình danh sách kiểm tra (checklist)</w:t>
      </w:r>
    </w:p>
    <w:p w14:paraId="1C3861B3" w14:textId="6997B44D" w:rsidR="00DA054F" w:rsidRDefault="00DA054F" w:rsidP="00991670">
      <w:pPr>
        <w:rPr>
          <w:lang w:val="vi-VN"/>
        </w:rPr>
      </w:pPr>
    </w:p>
    <w:p w14:paraId="7BECCC01" w14:textId="465B40FE" w:rsidR="00496A80" w:rsidRDefault="00496A80" w:rsidP="00991670">
      <w:pPr>
        <w:rPr>
          <w:lang w:val="vi-VN"/>
        </w:rPr>
      </w:pPr>
    </w:p>
    <w:p w14:paraId="35D92937" w14:textId="670EEDC2" w:rsidR="00496A80" w:rsidRDefault="00496A80" w:rsidP="00991670">
      <w:pPr>
        <w:rPr>
          <w:lang w:val="vi-VN"/>
        </w:rPr>
      </w:pPr>
    </w:p>
    <w:p w14:paraId="42C40FF5" w14:textId="76A4F3BB" w:rsidR="00496A80" w:rsidRDefault="00496A80" w:rsidP="00991670">
      <w:pPr>
        <w:rPr>
          <w:lang w:val="vi-VN"/>
        </w:rPr>
      </w:pPr>
    </w:p>
    <w:p w14:paraId="312742F2" w14:textId="4A401B0D" w:rsidR="00496A80" w:rsidRDefault="00496A80" w:rsidP="00991670">
      <w:pPr>
        <w:rPr>
          <w:lang w:val="vi-VN"/>
        </w:rPr>
      </w:pPr>
    </w:p>
    <w:p w14:paraId="185A9319" w14:textId="65C9E399" w:rsidR="00496A80" w:rsidRDefault="00496A80" w:rsidP="00991670">
      <w:pPr>
        <w:rPr>
          <w:lang w:val="vi-VN"/>
        </w:rPr>
      </w:pPr>
    </w:p>
    <w:p w14:paraId="0D2D434B" w14:textId="1C7B5E81" w:rsidR="00496A80" w:rsidRDefault="00496A80" w:rsidP="00991670">
      <w:pPr>
        <w:rPr>
          <w:lang w:val="vi-VN"/>
        </w:rPr>
      </w:pPr>
    </w:p>
    <w:p w14:paraId="43E52E90" w14:textId="4A3830E4" w:rsidR="00496A80" w:rsidRDefault="00496A80" w:rsidP="00991670">
      <w:pPr>
        <w:rPr>
          <w:lang w:val="vi-VN"/>
        </w:rPr>
      </w:pPr>
    </w:p>
    <w:p w14:paraId="68B867DA" w14:textId="05750BE9" w:rsidR="00496A80" w:rsidRDefault="00496A80" w:rsidP="00991670">
      <w:pPr>
        <w:rPr>
          <w:lang w:val="vi-VN"/>
        </w:rPr>
      </w:pPr>
    </w:p>
    <w:p w14:paraId="7656AAD4" w14:textId="75E48844" w:rsidR="00496A80" w:rsidRDefault="00496A80" w:rsidP="00991670">
      <w:pPr>
        <w:rPr>
          <w:lang w:val="vi-VN"/>
        </w:rPr>
      </w:pPr>
    </w:p>
    <w:p w14:paraId="5B4C7F47" w14:textId="20BBBA42" w:rsidR="00496A80" w:rsidRDefault="00496A80" w:rsidP="00991670">
      <w:pPr>
        <w:rPr>
          <w:lang w:val="vi-VN"/>
        </w:rPr>
      </w:pPr>
    </w:p>
    <w:p w14:paraId="5CE54C4B" w14:textId="63ACBCAD" w:rsidR="00496A80" w:rsidRDefault="00496A80" w:rsidP="00991670">
      <w:pPr>
        <w:rPr>
          <w:lang w:val="vi-VN"/>
        </w:rPr>
      </w:pPr>
    </w:p>
    <w:p w14:paraId="74CF141B" w14:textId="47435927" w:rsidR="00496A80" w:rsidRDefault="00496A80" w:rsidP="00991670">
      <w:pPr>
        <w:rPr>
          <w:lang w:val="vi-VN"/>
        </w:rPr>
      </w:pPr>
    </w:p>
    <w:p w14:paraId="7DC0050E" w14:textId="4A8EECC3" w:rsidR="00496A80" w:rsidRDefault="00496A80" w:rsidP="00991670">
      <w:pPr>
        <w:rPr>
          <w:lang w:val="vi-VN"/>
        </w:rPr>
      </w:pPr>
    </w:p>
    <w:p w14:paraId="681DC649" w14:textId="594CC95E" w:rsidR="00496A80" w:rsidRDefault="00496A80" w:rsidP="00991670">
      <w:pPr>
        <w:rPr>
          <w:lang w:val="vi-VN"/>
        </w:rPr>
      </w:pPr>
    </w:p>
    <w:p w14:paraId="38411E4A" w14:textId="43C67C7D" w:rsidR="00496A80" w:rsidRDefault="00496A80" w:rsidP="00801805">
      <w:pPr>
        <w:pStyle w:val="ListParagraph"/>
        <w:numPr>
          <w:ilvl w:val="0"/>
          <w:numId w:val="24"/>
        </w:numPr>
        <w:rPr>
          <w:i/>
          <w:iCs/>
          <w:color w:val="FF0000"/>
          <w:sz w:val="32"/>
          <w:szCs w:val="32"/>
          <w:lang w:val="vi-VN"/>
        </w:rPr>
      </w:pPr>
      <w:r w:rsidRPr="00BD6084">
        <w:rPr>
          <w:i/>
          <w:iCs/>
          <w:color w:val="FF0000"/>
          <w:sz w:val="32"/>
          <w:szCs w:val="32"/>
          <w:lang w:val="vi-VN"/>
        </w:rPr>
        <w:lastRenderedPageBreak/>
        <w:t xml:space="preserve">Màn hình </w:t>
      </w:r>
      <w:r w:rsidR="006771F3">
        <w:rPr>
          <w:i/>
          <w:iCs/>
          <w:color w:val="FF0000"/>
          <w:sz w:val="32"/>
          <w:szCs w:val="32"/>
          <w:lang w:val="vi-VN"/>
        </w:rPr>
        <w:t>trên (HUD)</w:t>
      </w:r>
    </w:p>
    <w:p w14:paraId="48E4AA69" w14:textId="77777777" w:rsidR="007C00BB" w:rsidRDefault="007C00BB" w:rsidP="007C00BB">
      <w:pPr>
        <w:keepNext/>
        <w:jc w:val="center"/>
      </w:pPr>
      <w:r>
        <w:rPr>
          <w:noProof/>
        </w:rPr>
        <w:drawing>
          <wp:inline distT="0" distB="0" distL="0" distR="0" wp14:anchorId="3088586F" wp14:editId="0B838983">
            <wp:extent cx="3549600" cy="21450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097" t="3370" r="1481" b="5358"/>
                    <a:stretch/>
                  </pic:blipFill>
                  <pic:spPr bwMode="auto">
                    <a:xfrm>
                      <a:off x="0" y="0"/>
                      <a:ext cx="3552392" cy="214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5F5BC" w14:textId="1C7F5703" w:rsidR="00496A80" w:rsidRDefault="007C00BB" w:rsidP="007C00BB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43</w:t>
      </w:r>
      <w:r w:rsidR="003B106A">
        <w:rPr>
          <w:noProof/>
        </w:rPr>
        <w:fldChar w:fldCharType="end"/>
      </w:r>
      <w:r>
        <w:rPr>
          <w:lang w:val="vi-VN"/>
        </w:rPr>
        <w:t>: Màn hình trên (HUD)</w:t>
      </w:r>
    </w:p>
    <w:p w14:paraId="559090E5" w14:textId="6404F492" w:rsidR="007C00BB" w:rsidRPr="00FD13A6" w:rsidRDefault="007C00BB" w:rsidP="007C00BB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1. Bảng thông báo chế độ làm việc</w:t>
      </w:r>
    </w:p>
    <w:p w14:paraId="26137B8F" w14:textId="142E7606" w:rsidR="007C00BB" w:rsidRPr="00FD13A6" w:rsidRDefault="007C00BB" w:rsidP="007C00BB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2. Chỉ báo tốc độ/Mach</w:t>
      </w:r>
      <w:r w:rsidR="00777C26" w:rsidRPr="00FD13A6">
        <w:rPr>
          <w:sz w:val="24"/>
          <w:szCs w:val="24"/>
          <w:vertAlign w:val="superscript"/>
          <w:lang w:val="vi-VN"/>
        </w:rPr>
        <w:t>(6)</w:t>
      </w:r>
    </w:p>
    <w:p w14:paraId="1C67F839" w14:textId="5D46418A" w:rsidR="004A4645" w:rsidRPr="00FD13A6" w:rsidRDefault="007C00BB" w:rsidP="007C00BB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3. </w:t>
      </w:r>
      <w:r w:rsidR="004A4645" w:rsidRPr="00FD13A6">
        <w:rPr>
          <w:sz w:val="24"/>
          <w:szCs w:val="24"/>
          <w:lang w:val="vi-VN"/>
        </w:rPr>
        <w:t>Hiển thị thông tin Hệ thống tham chiếu quán tính (IRS)</w:t>
      </w:r>
      <w:r w:rsidR="002062C6" w:rsidRPr="002062C6">
        <w:rPr>
          <w:sz w:val="24"/>
          <w:szCs w:val="24"/>
          <w:vertAlign w:val="superscript"/>
          <w:lang w:val="vi-VN"/>
        </w:rPr>
        <w:t xml:space="preserve"> (9)</w:t>
      </w:r>
    </w:p>
    <w:p w14:paraId="13D9F365" w14:textId="1D09CF72" w:rsidR="007C00BB" w:rsidRPr="00FD13A6" w:rsidRDefault="007C00BB" w:rsidP="007C00BB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4. Autopilot, Flight Director System Status</w:t>
      </w:r>
    </w:p>
    <w:p w14:paraId="2B5B142D" w14:textId="77777777" w:rsidR="007C00BB" w:rsidRPr="00FD13A6" w:rsidRDefault="007C00BB" w:rsidP="007C00BB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5. Chỉ báo độ cao</w:t>
      </w:r>
    </w:p>
    <w:p w14:paraId="1572BDF3" w14:textId="77777777" w:rsidR="003C37A6" w:rsidRPr="00FD13A6" w:rsidRDefault="007C00BB" w:rsidP="007C00BB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6. </w:t>
      </w:r>
      <w:r w:rsidR="003C37A6" w:rsidRPr="00FD13A6">
        <w:rPr>
          <w:sz w:val="24"/>
          <w:szCs w:val="24"/>
          <w:lang w:val="vi-VN"/>
        </w:rPr>
        <w:t>Chỉ báo tốc độ tăng độ cao (x1000 ft/m)</w:t>
      </w:r>
    </w:p>
    <w:p w14:paraId="549A7FE4" w14:textId="3B99ABB4" w:rsidR="007C00BB" w:rsidRPr="00FD13A6" w:rsidRDefault="007C00BB" w:rsidP="007C00BB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7. </w:t>
      </w:r>
      <w:r w:rsidR="007A3BA4" w:rsidRPr="00FD13A6">
        <w:rPr>
          <w:sz w:val="24"/>
          <w:szCs w:val="24"/>
          <w:lang w:val="vi-VN"/>
        </w:rPr>
        <w:t>La bàn</w:t>
      </w:r>
      <w:r w:rsidR="00C906FF" w:rsidRPr="00FD13A6">
        <w:rPr>
          <w:sz w:val="24"/>
          <w:szCs w:val="24"/>
          <w:lang w:val="vi-VN"/>
        </w:rPr>
        <w:t xml:space="preserve"> </w:t>
      </w:r>
      <w:r w:rsidR="00D41026" w:rsidRPr="00FD13A6">
        <w:rPr>
          <w:sz w:val="24"/>
          <w:szCs w:val="24"/>
          <w:lang w:val="vi-VN"/>
        </w:rPr>
        <w:t>tròn</w:t>
      </w:r>
    </w:p>
    <w:p w14:paraId="1C9CC7C9" w14:textId="77777777" w:rsidR="00F6045D" w:rsidRDefault="00F6045D" w:rsidP="007C00BB">
      <w:pPr>
        <w:rPr>
          <w:lang w:val="vi-VN"/>
        </w:rPr>
      </w:pPr>
    </w:p>
    <w:p w14:paraId="695C4B35" w14:textId="77777777" w:rsidR="00F6045D" w:rsidRDefault="00F6045D" w:rsidP="007C00BB">
      <w:pPr>
        <w:rPr>
          <w:lang w:val="vi-VN"/>
        </w:rPr>
      </w:pPr>
    </w:p>
    <w:p w14:paraId="5E1F5824" w14:textId="77777777" w:rsidR="00F6045D" w:rsidRDefault="00F6045D" w:rsidP="007C00BB">
      <w:pPr>
        <w:rPr>
          <w:lang w:val="vi-VN"/>
        </w:rPr>
      </w:pPr>
    </w:p>
    <w:p w14:paraId="5BFCBFFC" w14:textId="77777777" w:rsidR="00F6045D" w:rsidRDefault="00F6045D" w:rsidP="007C00BB">
      <w:pPr>
        <w:rPr>
          <w:lang w:val="vi-VN"/>
        </w:rPr>
      </w:pPr>
    </w:p>
    <w:p w14:paraId="5666836D" w14:textId="77777777" w:rsidR="00F6045D" w:rsidRDefault="00F6045D" w:rsidP="007C00BB">
      <w:pPr>
        <w:rPr>
          <w:lang w:val="vi-VN"/>
        </w:rPr>
      </w:pPr>
    </w:p>
    <w:p w14:paraId="0B614E50" w14:textId="77777777" w:rsidR="00F6045D" w:rsidRDefault="00F6045D" w:rsidP="007C00BB">
      <w:pPr>
        <w:rPr>
          <w:lang w:val="vi-VN"/>
        </w:rPr>
      </w:pPr>
    </w:p>
    <w:p w14:paraId="14CE3277" w14:textId="77777777" w:rsidR="00F6045D" w:rsidRDefault="00F6045D" w:rsidP="007C00BB">
      <w:pPr>
        <w:rPr>
          <w:lang w:val="vi-VN"/>
        </w:rPr>
      </w:pPr>
    </w:p>
    <w:p w14:paraId="5B69E4FF" w14:textId="77777777" w:rsidR="00F6045D" w:rsidRDefault="00F6045D" w:rsidP="007C00BB">
      <w:pPr>
        <w:rPr>
          <w:lang w:val="vi-VN"/>
        </w:rPr>
      </w:pPr>
    </w:p>
    <w:p w14:paraId="2027F222" w14:textId="77777777" w:rsidR="00F6045D" w:rsidRDefault="00F6045D" w:rsidP="007C00BB">
      <w:pPr>
        <w:rPr>
          <w:lang w:val="vi-VN"/>
        </w:rPr>
      </w:pPr>
    </w:p>
    <w:p w14:paraId="623EFB7E" w14:textId="77777777" w:rsidR="00F6045D" w:rsidRDefault="00F6045D" w:rsidP="007C00BB">
      <w:pPr>
        <w:rPr>
          <w:lang w:val="vi-VN"/>
        </w:rPr>
      </w:pPr>
    </w:p>
    <w:p w14:paraId="1676B4F2" w14:textId="77777777" w:rsidR="00F6045D" w:rsidRDefault="00F6045D" w:rsidP="007C00BB">
      <w:pPr>
        <w:rPr>
          <w:lang w:val="vi-VN"/>
        </w:rPr>
      </w:pPr>
    </w:p>
    <w:p w14:paraId="5638F3E0" w14:textId="77777777" w:rsidR="00F6045D" w:rsidRDefault="00F6045D" w:rsidP="007C00BB">
      <w:pPr>
        <w:rPr>
          <w:lang w:val="vi-VN"/>
        </w:rPr>
      </w:pPr>
    </w:p>
    <w:p w14:paraId="68F4C508" w14:textId="77777777" w:rsidR="00F6045D" w:rsidRDefault="00F6045D" w:rsidP="007C00BB">
      <w:pPr>
        <w:rPr>
          <w:lang w:val="vi-VN"/>
        </w:rPr>
      </w:pPr>
    </w:p>
    <w:p w14:paraId="20351CD5" w14:textId="77777777" w:rsidR="00F6045D" w:rsidRDefault="00F6045D" w:rsidP="007C00BB">
      <w:pPr>
        <w:rPr>
          <w:lang w:val="vi-VN"/>
        </w:rPr>
      </w:pPr>
    </w:p>
    <w:p w14:paraId="014C5629" w14:textId="77777777" w:rsidR="00F6045D" w:rsidRDefault="00F6045D" w:rsidP="007C00BB">
      <w:pPr>
        <w:rPr>
          <w:lang w:val="vi-VN"/>
        </w:rPr>
      </w:pPr>
    </w:p>
    <w:p w14:paraId="46CA53AF" w14:textId="77777777" w:rsidR="00F6045D" w:rsidRDefault="00F6045D" w:rsidP="007C00BB">
      <w:pPr>
        <w:rPr>
          <w:lang w:val="vi-VN"/>
        </w:rPr>
      </w:pPr>
    </w:p>
    <w:p w14:paraId="293C83E9" w14:textId="77777777" w:rsidR="00F6045D" w:rsidRDefault="00F6045D" w:rsidP="007C00BB">
      <w:pPr>
        <w:rPr>
          <w:lang w:val="vi-VN"/>
        </w:rPr>
      </w:pPr>
    </w:p>
    <w:p w14:paraId="5A0B3567" w14:textId="77777777" w:rsidR="00F6045D" w:rsidRPr="007C00BB" w:rsidRDefault="00F6045D" w:rsidP="007C00BB">
      <w:pPr>
        <w:rPr>
          <w:lang w:val="vi-VN"/>
        </w:rPr>
      </w:pPr>
    </w:p>
    <w:p w14:paraId="43F118D3" w14:textId="77777777" w:rsidR="00D86F51" w:rsidRDefault="00D86F51" w:rsidP="005611A6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521E2ED3" w14:textId="77777777" w:rsidR="00D86F51" w:rsidRDefault="00D86F51" w:rsidP="005611A6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2A490C38" w14:textId="77777777" w:rsidR="00D86F51" w:rsidRDefault="00D86F51" w:rsidP="005611A6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2C8C61E3" w14:textId="77777777" w:rsidR="00D86F51" w:rsidRDefault="00D86F51" w:rsidP="005611A6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6C419882" w14:textId="77777777" w:rsidR="00D86F51" w:rsidRDefault="00D86F51" w:rsidP="005611A6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18668871" w14:textId="77777777" w:rsidR="00D86F51" w:rsidRDefault="00D86F51" w:rsidP="005611A6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2EA5C589" w14:textId="77777777" w:rsidR="00D86F51" w:rsidRDefault="00D86F51" w:rsidP="005611A6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0F9AA906" w14:textId="77777777" w:rsidR="00D86F51" w:rsidRDefault="00D86F51" w:rsidP="001302C1">
      <w:pPr>
        <w:rPr>
          <w:b/>
          <w:bCs/>
          <w:color w:val="FF0000"/>
          <w:sz w:val="48"/>
          <w:szCs w:val="48"/>
        </w:rPr>
      </w:pPr>
    </w:p>
    <w:p w14:paraId="65B6F07B" w14:textId="310B0A66" w:rsidR="005611A6" w:rsidRDefault="005611A6" w:rsidP="005611A6">
      <w:pPr>
        <w:ind w:left="-142"/>
        <w:jc w:val="center"/>
        <w:rPr>
          <w:b/>
          <w:bCs/>
          <w:color w:val="FF0000"/>
          <w:sz w:val="48"/>
          <w:szCs w:val="48"/>
        </w:rPr>
      </w:pPr>
      <w:r>
        <w:rPr>
          <w:b/>
          <w:bCs/>
          <w:color w:val="FF0000"/>
          <w:sz w:val="48"/>
          <w:szCs w:val="48"/>
        </w:rPr>
        <w:t>III</w:t>
      </w:r>
      <w:r w:rsidRPr="009C4672">
        <w:rPr>
          <w:b/>
          <w:bCs/>
          <w:color w:val="FF0000"/>
          <w:sz w:val="48"/>
          <w:szCs w:val="48"/>
        </w:rPr>
        <w:t>.</w:t>
      </w:r>
    </w:p>
    <w:p w14:paraId="36348C01" w14:textId="7668DCBA" w:rsidR="005611A6" w:rsidRDefault="00D86F51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  <w:r>
        <w:rPr>
          <w:b/>
          <w:bCs/>
          <w:color w:val="FF0000"/>
          <w:sz w:val="48"/>
          <w:szCs w:val="48"/>
        </w:rPr>
        <w:t>AFTER</w:t>
      </w:r>
      <w:r>
        <w:rPr>
          <w:b/>
          <w:bCs/>
          <w:color w:val="FF0000"/>
          <w:sz w:val="48"/>
          <w:szCs w:val="48"/>
          <w:lang w:val="vi-VN"/>
        </w:rPr>
        <w:t xml:space="preserve"> AISLE STAND</w:t>
      </w:r>
      <w:r w:rsidR="00D9288D">
        <w:rPr>
          <w:b/>
          <w:bCs/>
          <w:color w:val="FF0000"/>
          <w:sz w:val="48"/>
          <w:szCs w:val="48"/>
        </w:rPr>
        <w:t xml:space="preserve"> </w:t>
      </w:r>
      <w:r w:rsidR="005611A6" w:rsidRPr="009C4672">
        <w:rPr>
          <w:b/>
          <w:bCs/>
          <w:color w:val="FF0000"/>
          <w:sz w:val="48"/>
          <w:szCs w:val="48"/>
          <w:lang w:val="vi-VN"/>
        </w:rPr>
        <w:t xml:space="preserve">(Bảng </w:t>
      </w:r>
      <w:r>
        <w:rPr>
          <w:b/>
          <w:bCs/>
          <w:color w:val="FF0000"/>
          <w:sz w:val="48"/>
          <w:szCs w:val="48"/>
          <w:lang w:val="vi-VN"/>
        </w:rPr>
        <w:t>sau</w:t>
      </w:r>
      <w:r w:rsidR="005611A6" w:rsidRPr="009C4672">
        <w:rPr>
          <w:b/>
          <w:bCs/>
          <w:color w:val="FF0000"/>
          <w:sz w:val="48"/>
          <w:szCs w:val="48"/>
          <w:lang w:val="vi-VN"/>
        </w:rPr>
        <w:t>)</w:t>
      </w:r>
    </w:p>
    <w:p w14:paraId="5EBC1926" w14:textId="77777777" w:rsidR="00DF084E" w:rsidRDefault="00DF084E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</w:p>
    <w:p w14:paraId="1C20E3A7" w14:textId="77777777" w:rsidR="00DF084E" w:rsidRDefault="00DF084E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</w:p>
    <w:p w14:paraId="5060F559" w14:textId="77777777" w:rsidR="00DF084E" w:rsidRDefault="00DF084E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</w:p>
    <w:p w14:paraId="53A3EC0D" w14:textId="77777777" w:rsidR="00DF084E" w:rsidRDefault="00DF084E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</w:p>
    <w:p w14:paraId="67C34216" w14:textId="77777777" w:rsidR="00DF084E" w:rsidRDefault="00DF084E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</w:p>
    <w:p w14:paraId="342C3911" w14:textId="77777777" w:rsidR="00DF084E" w:rsidRDefault="00DF084E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</w:p>
    <w:p w14:paraId="1AB0F6DE" w14:textId="77777777" w:rsidR="001302C1" w:rsidRDefault="001302C1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</w:p>
    <w:p w14:paraId="5DAB2DB5" w14:textId="77777777" w:rsidR="00DF084E" w:rsidRDefault="00DF084E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</w:p>
    <w:p w14:paraId="6A20F624" w14:textId="77777777" w:rsidR="00DF084E" w:rsidRDefault="00DF084E" w:rsidP="005611A6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</w:p>
    <w:p w14:paraId="6C043039" w14:textId="77777777" w:rsidR="00136F8E" w:rsidRDefault="00136F8E" w:rsidP="00136F8E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Transponder/TCAS</w:t>
      </w:r>
    </w:p>
    <w:p w14:paraId="6D367B2C" w14:textId="39FE59B3" w:rsidR="00605DF9" w:rsidRPr="00605DF9" w:rsidRDefault="00605DF9" w:rsidP="00136F8E">
      <w:pPr>
        <w:rPr>
          <w:i/>
          <w:iCs/>
          <w:color w:val="4472C4" w:themeColor="accent1"/>
          <w:lang w:val="vi-VN"/>
        </w:rPr>
      </w:pPr>
      <w:r w:rsidRPr="000B520C">
        <w:rPr>
          <w:i/>
          <w:iCs/>
          <w:lang w:val="vi-VN"/>
        </w:rPr>
        <w:t xml:space="preserve">Xem phần </w:t>
      </w:r>
      <w:r w:rsidRPr="000B520C">
        <w:rPr>
          <w:i/>
          <w:iCs/>
          <w:color w:val="4472C4" w:themeColor="accent1"/>
          <w:lang w:val="vi-VN"/>
        </w:rPr>
        <w:t>“</w:t>
      </w:r>
      <w:r>
        <w:rPr>
          <w:i/>
          <w:iCs/>
          <w:color w:val="4472C4" w:themeColor="accent1"/>
          <w:lang w:val="vi-VN"/>
        </w:rPr>
        <w:t>Điều hướng và định vị”</w:t>
      </w:r>
      <w:r w:rsidRPr="00AB1002">
        <w:rPr>
          <w:i/>
          <w:iCs/>
          <w:lang w:val="vi-VN"/>
        </w:rPr>
        <w:t xml:space="preserve"> để biết thêm</w:t>
      </w:r>
    </w:p>
    <w:p w14:paraId="77BADEA9" w14:textId="77777777" w:rsidR="00136F8E" w:rsidRPr="005760F8" w:rsidRDefault="00136F8E" w:rsidP="00136F8E">
      <w:pPr>
        <w:pStyle w:val="ListParagraph"/>
        <w:numPr>
          <w:ilvl w:val="0"/>
          <w:numId w:val="31"/>
        </w:numPr>
        <w:rPr>
          <w:i/>
          <w:iCs/>
          <w:color w:val="FF0000"/>
          <w:sz w:val="32"/>
          <w:szCs w:val="32"/>
          <w:lang w:val="vi-VN"/>
        </w:rPr>
      </w:pPr>
      <w:r w:rsidRPr="005760F8">
        <w:rPr>
          <w:i/>
          <w:iCs/>
          <w:color w:val="FF0000"/>
          <w:sz w:val="32"/>
          <w:szCs w:val="32"/>
          <w:lang w:val="vi-VN"/>
        </w:rPr>
        <w:t>Bảng chọn Transponder/TCAS</w:t>
      </w:r>
    </w:p>
    <w:p w14:paraId="56FCDF39" w14:textId="77777777" w:rsidR="00136F8E" w:rsidRDefault="00136F8E" w:rsidP="00136F8E">
      <w:pPr>
        <w:keepNext/>
        <w:jc w:val="center"/>
      </w:pPr>
      <w:r w:rsidRPr="00C434BA">
        <w:rPr>
          <w:b/>
          <w:bCs/>
          <w:noProof/>
          <w:color w:val="FF0000"/>
          <w:sz w:val="32"/>
          <w:szCs w:val="32"/>
          <w:lang w:val="vi-VN"/>
        </w:rPr>
        <w:drawing>
          <wp:inline distT="0" distB="0" distL="0" distR="0" wp14:anchorId="5865385E" wp14:editId="68CCB331">
            <wp:extent cx="4858537" cy="1729047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5" t="5363" r="4973" b="1941"/>
                    <a:stretch/>
                  </pic:blipFill>
                  <pic:spPr bwMode="auto">
                    <a:xfrm>
                      <a:off x="0" y="0"/>
                      <a:ext cx="4894005" cy="174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C61DA" w14:textId="5D816F1E" w:rsidR="00136F8E" w:rsidRDefault="00136F8E" w:rsidP="00136F8E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44</w:t>
      </w:r>
      <w:r w:rsidR="003B106A">
        <w:rPr>
          <w:noProof/>
        </w:rPr>
        <w:fldChar w:fldCharType="end"/>
      </w:r>
      <w:r>
        <w:rPr>
          <w:lang w:val="vi-VN"/>
        </w:rPr>
        <w:t>: Bảng chọn Transponder (TA ONLY và TA/RA)</w:t>
      </w:r>
    </w:p>
    <w:p w14:paraId="4CF7FC72" w14:textId="514BAA75" w:rsidR="00511EF1" w:rsidRPr="00FD13A6" w:rsidRDefault="00511EF1" w:rsidP="00511EF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1. </w:t>
      </w:r>
      <w:r w:rsidR="00A95CCC" w:rsidRPr="00FD13A6">
        <w:rPr>
          <w:sz w:val="24"/>
          <w:szCs w:val="24"/>
          <w:lang w:val="vi-VN"/>
        </w:rPr>
        <w:t>Cảm biến mặt đất</w:t>
      </w:r>
    </w:p>
    <w:p w14:paraId="609C928E" w14:textId="01829426" w:rsidR="00511EF1" w:rsidRPr="00FD13A6" w:rsidRDefault="00511EF1" w:rsidP="00511EF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2. Bộ chọn chế độ Transponder/TCAS</w:t>
      </w:r>
    </w:p>
    <w:p w14:paraId="71AF3610" w14:textId="77777777" w:rsidR="00511EF1" w:rsidRPr="00FD13A6" w:rsidRDefault="00511EF1" w:rsidP="00511EF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3. Chuyển đổi Nhận dạng (IDENT)</w:t>
      </w:r>
    </w:p>
    <w:p w14:paraId="69B9F3E7" w14:textId="47652981" w:rsidR="00511EF1" w:rsidRPr="00FD13A6" w:rsidRDefault="00511EF1" w:rsidP="00511EF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4. </w:t>
      </w:r>
      <w:r w:rsidR="002D53B0" w:rsidRPr="00FD13A6">
        <w:rPr>
          <w:sz w:val="24"/>
          <w:szCs w:val="24"/>
          <w:lang w:val="vi-VN"/>
        </w:rPr>
        <w:t xml:space="preserve">Công </w:t>
      </w:r>
      <w:r w:rsidR="00731CD9">
        <w:rPr>
          <w:sz w:val="24"/>
          <w:szCs w:val="24"/>
          <w:lang w:val="vi-VN"/>
        </w:rPr>
        <w:t>tắc</w:t>
      </w:r>
      <w:r w:rsidR="002D53B0" w:rsidRPr="00FD13A6">
        <w:rPr>
          <w:sz w:val="24"/>
          <w:szCs w:val="24"/>
          <w:lang w:val="vi-VN"/>
        </w:rPr>
        <w:t xml:space="preserve"> AURAL</w:t>
      </w:r>
    </w:p>
    <w:p w14:paraId="044BE1EA" w14:textId="5008597B" w:rsidR="00891BF1" w:rsidRPr="00FD13A6" w:rsidRDefault="00511EF1" w:rsidP="00511EF1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5. </w:t>
      </w:r>
      <w:r w:rsidR="00134C6D" w:rsidRPr="00FD13A6">
        <w:rPr>
          <w:sz w:val="24"/>
          <w:szCs w:val="24"/>
          <w:lang w:val="vi-VN"/>
        </w:rPr>
        <w:t xml:space="preserve">Đèn </w:t>
      </w:r>
      <w:r w:rsidR="00A93BB8" w:rsidRPr="00A93BB8">
        <w:rPr>
          <w:color w:val="FFC000"/>
          <w:sz w:val="24"/>
          <w:szCs w:val="24"/>
          <w:lang w:val="vi-VN"/>
        </w:rPr>
        <w:t>|CANCEL|</w:t>
      </w:r>
    </w:p>
    <w:p w14:paraId="7C12C15B" w14:textId="77777777" w:rsidR="00136F8E" w:rsidRPr="00D37A2C" w:rsidRDefault="00136F8E" w:rsidP="00136F8E">
      <w:pPr>
        <w:pStyle w:val="ListParagraph"/>
        <w:numPr>
          <w:ilvl w:val="0"/>
          <w:numId w:val="31"/>
        </w:numPr>
        <w:rPr>
          <w:i/>
          <w:iCs/>
          <w:color w:val="FF0000"/>
          <w:sz w:val="32"/>
          <w:szCs w:val="32"/>
          <w:lang w:val="vi-VN"/>
        </w:rPr>
      </w:pPr>
      <w:r w:rsidRPr="00D37A2C">
        <w:rPr>
          <w:i/>
          <w:iCs/>
          <w:color w:val="FF0000"/>
          <w:sz w:val="32"/>
          <w:szCs w:val="32"/>
          <w:lang w:val="vi-VN"/>
        </w:rPr>
        <w:t>Bảng thay đổi giá trị trong Transponder</w:t>
      </w:r>
    </w:p>
    <w:p w14:paraId="7690C61A" w14:textId="77777777" w:rsidR="00136F8E" w:rsidRDefault="00136F8E" w:rsidP="00136F8E">
      <w:pPr>
        <w:keepNext/>
        <w:jc w:val="center"/>
      </w:pPr>
      <w:r w:rsidRPr="00764DB7">
        <w:rPr>
          <w:noProof/>
          <w:lang w:val="vi-VN"/>
        </w:rPr>
        <w:drawing>
          <wp:inline distT="0" distB="0" distL="0" distR="0" wp14:anchorId="6018061F" wp14:editId="2029FD70">
            <wp:extent cx="3225599" cy="29260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3114" b="1550"/>
                    <a:stretch/>
                  </pic:blipFill>
                  <pic:spPr bwMode="auto">
                    <a:xfrm>
                      <a:off x="0" y="0"/>
                      <a:ext cx="3249981" cy="294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CD200" w14:textId="59AFAFC4" w:rsidR="00136F8E" w:rsidRDefault="00136F8E" w:rsidP="00136F8E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45</w:t>
      </w:r>
      <w:r w:rsidR="003B106A">
        <w:rPr>
          <w:noProof/>
        </w:rPr>
        <w:fldChar w:fldCharType="end"/>
      </w:r>
      <w:r>
        <w:rPr>
          <w:lang w:val="vi-VN"/>
        </w:rPr>
        <w:t>: Bảng thay đổi giá trị trong Transponder</w:t>
      </w:r>
    </w:p>
    <w:p w14:paraId="25E11BE6" w14:textId="77777777" w:rsidR="00136F8E" w:rsidRPr="00FD13A6" w:rsidRDefault="00136F8E" w:rsidP="00136F8E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1. Hiển thị chế độ thu/nhận tín hiệu theo độ cao</w:t>
      </w:r>
    </w:p>
    <w:p w14:paraId="47F80E7C" w14:textId="77777777" w:rsidR="00136F8E" w:rsidRPr="00FD13A6" w:rsidRDefault="00136F8E" w:rsidP="00136F8E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2. Phát độ cao theo chế độ (hoàn toàn chinh xác/tương đối)</w:t>
      </w:r>
    </w:p>
    <w:p w14:paraId="1CF64F94" w14:textId="77777777" w:rsidR="00296F9A" w:rsidRDefault="00296F9A" w:rsidP="00136F8E">
      <w:pPr>
        <w:rPr>
          <w:lang w:val="vi-VN"/>
        </w:rPr>
      </w:pPr>
    </w:p>
    <w:p w14:paraId="2CE728CA" w14:textId="77777777" w:rsidR="00296F9A" w:rsidRDefault="00296F9A" w:rsidP="00136F8E">
      <w:pPr>
        <w:rPr>
          <w:lang w:val="vi-VN"/>
        </w:rPr>
      </w:pPr>
    </w:p>
    <w:p w14:paraId="1FC24584" w14:textId="77777777" w:rsidR="00296F9A" w:rsidRDefault="00296F9A" w:rsidP="00136F8E">
      <w:pPr>
        <w:rPr>
          <w:lang w:val="vi-VN"/>
        </w:rPr>
      </w:pPr>
    </w:p>
    <w:p w14:paraId="4749DCBC" w14:textId="77777777" w:rsidR="00296F9A" w:rsidRDefault="00296F9A" w:rsidP="00136F8E">
      <w:pPr>
        <w:rPr>
          <w:lang w:val="vi-VN"/>
        </w:rPr>
      </w:pPr>
    </w:p>
    <w:p w14:paraId="12509346" w14:textId="77777777" w:rsidR="00136F8E" w:rsidRPr="00D43DA9" w:rsidRDefault="00136F8E" w:rsidP="00136F8E">
      <w:pPr>
        <w:pStyle w:val="ListParagraph"/>
        <w:numPr>
          <w:ilvl w:val="0"/>
          <w:numId w:val="31"/>
        </w:numPr>
        <w:rPr>
          <w:i/>
          <w:iCs/>
          <w:color w:val="FF0000"/>
          <w:sz w:val="32"/>
          <w:szCs w:val="32"/>
          <w:lang w:val="vi-VN"/>
        </w:rPr>
      </w:pPr>
      <w:r w:rsidRPr="00D43DA9">
        <w:rPr>
          <w:i/>
          <w:iCs/>
          <w:color w:val="FF0000"/>
          <w:sz w:val="32"/>
          <w:szCs w:val="32"/>
          <w:lang w:val="vi-VN"/>
        </w:rPr>
        <w:lastRenderedPageBreak/>
        <w:t>Hiển thị Transponder trong ND</w:t>
      </w:r>
    </w:p>
    <w:p w14:paraId="382EB14F" w14:textId="77777777" w:rsidR="00136F8E" w:rsidRDefault="00136F8E" w:rsidP="00136F8E">
      <w:pPr>
        <w:keepNext/>
        <w:jc w:val="center"/>
      </w:pPr>
      <w:r w:rsidRPr="00D43DA9">
        <w:rPr>
          <w:noProof/>
          <w:lang w:val="vi-VN"/>
        </w:rPr>
        <w:drawing>
          <wp:inline distT="0" distB="0" distL="0" distR="0" wp14:anchorId="32B5EE70" wp14:editId="088908DF">
            <wp:extent cx="3448050" cy="222904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" r="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211" cy="223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4E51C" w14:textId="363E6839" w:rsidR="00136F8E" w:rsidRDefault="00136F8E" w:rsidP="00136F8E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46</w:t>
      </w:r>
      <w:r w:rsidR="003B106A">
        <w:rPr>
          <w:noProof/>
        </w:rPr>
        <w:fldChar w:fldCharType="end"/>
      </w:r>
      <w:r>
        <w:rPr>
          <w:lang w:val="vi-VN"/>
        </w:rPr>
        <w:t>: Hiển thị của Transponder/TCAS trong ND</w:t>
      </w:r>
    </w:p>
    <w:p w14:paraId="4809A7DE" w14:textId="77777777" w:rsidR="00136F8E" w:rsidRPr="00FD13A6" w:rsidRDefault="00136F8E" w:rsidP="00136F8E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1. Vị trí các máy bay khác</w:t>
      </w:r>
    </w:p>
    <w:p w14:paraId="3579DD32" w14:textId="77777777" w:rsidR="00136F8E" w:rsidRPr="00FD13A6" w:rsidRDefault="00136F8E" w:rsidP="00136F8E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2. Hiển thị xem các máy bay xung quanh</w:t>
      </w:r>
    </w:p>
    <w:p w14:paraId="1F279012" w14:textId="77777777" w:rsidR="00136F8E" w:rsidRPr="00FD13A6" w:rsidRDefault="00136F8E" w:rsidP="00136F8E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3. Cảnh báo các máy bay khác</w:t>
      </w:r>
    </w:p>
    <w:p w14:paraId="4BCED243" w14:textId="77777777" w:rsidR="00136F8E" w:rsidRPr="00FD13A6" w:rsidRDefault="00136F8E" w:rsidP="00136F8E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4. Vòng cung khoảng cách</w:t>
      </w:r>
    </w:p>
    <w:p w14:paraId="2782EA81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48EF32CE" w14:textId="77777777" w:rsidR="00FD13A6" w:rsidRDefault="00FD13A6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7C865A19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07229E88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691BEBFD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00B17200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6B23EA7E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675D2F7B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234C6457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7FDE51EF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2FA375E1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4306B80D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00A3D195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0ADF2F78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624D9796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18BA19E6" w14:textId="77777777" w:rsidR="008B0485" w:rsidRDefault="008B0485" w:rsidP="007C1C8B">
      <w:pPr>
        <w:rPr>
          <w:b/>
          <w:bCs/>
          <w:color w:val="FF0000"/>
          <w:sz w:val="32"/>
          <w:szCs w:val="32"/>
          <w:lang w:val="vi-VN"/>
        </w:rPr>
      </w:pPr>
    </w:p>
    <w:p w14:paraId="7C82B256" w14:textId="1A6185EF" w:rsidR="007C1C8B" w:rsidRDefault="007C1C8B" w:rsidP="007C1C8B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 xml:space="preserve">Bảng điều chỉnh </w:t>
      </w:r>
      <w:r w:rsidR="00605DF9">
        <w:rPr>
          <w:b/>
          <w:bCs/>
          <w:color w:val="FF0000"/>
          <w:sz w:val="32"/>
          <w:szCs w:val="32"/>
          <w:lang w:val="vi-VN"/>
        </w:rPr>
        <w:t>chinh</w:t>
      </w:r>
    </w:p>
    <w:p w14:paraId="12B3BCE5" w14:textId="57119C5D" w:rsidR="00605DF9" w:rsidRPr="00605DF9" w:rsidRDefault="00605DF9" w:rsidP="007C1C8B">
      <w:pPr>
        <w:rPr>
          <w:i/>
          <w:iCs/>
          <w:color w:val="4472C4" w:themeColor="accent1"/>
          <w:lang w:val="vi-VN"/>
        </w:rPr>
      </w:pPr>
      <w:r w:rsidRPr="000B520C">
        <w:rPr>
          <w:i/>
          <w:iCs/>
          <w:lang w:val="vi-VN"/>
        </w:rPr>
        <w:t xml:space="preserve">Xem phần </w:t>
      </w:r>
      <w:r w:rsidRPr="000B520C">
        <w:rPr>
          <w:i/>
          <w:iCs/>
          <w:color w:val="4472C4" w:themeColor="accent1"/>
          <w:lang w:val="vi-VN"/>
        </w:rPr>
        <w:t>“</w:t>
      </w:r>
      <w:r>
        <w:rPr>
          <w:i/>
          <w:iCs/>
          <w:color w:val="4472C4" w:themeColor="accent1"/>
          <w:lang w:val="vi-VN"/>
        </w:rPr>
        <w:t>Điều hướng và định vị”</w:t>
      </w:r>
      <w:r w:rsidRPr="00AB1002">
        <w:rPr>
          <w:i/>
          <w:iCs/>
          <w:lang w:val="vi-VN"/>
        </w:rPr>
        <w:t xml:space="preserve"> để biết thêm</w:t>
      </w:r>
    </w:p>
    <w:p w14:paraId="2E34134E" w14:textId="77777777" w:rsidR="00604DFD" w:rsidRDefault="00EA33E1" w:rsidP="00604DFD">
      <w:pPr>
        <w:keepNext/>
        <w:jc w:val="center"/>
      </w:pPr>
      <w:r w:rsidRPr="00EA33E1">
        <w:rPr>
          <w:b/>
          <w:bCs/>
          <w:noProof/>
          <w:color w:val="FF0000"/>
          <w:sz w:val="32"/>
          <w:szCs w:val="32"/>
          <w:lang w:val="vi-VN"/>
        </w:rPr>
        <w:drawing>
          <wp:inline distT="0" distB="0" distL="0" distR="0" wp14:anchorId="37B1EF61" wp14:editId="4EE324BF">
            <wp:extent cx="3498743" cy="3019031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" b="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743" cy="301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D0052" w14:textId="14A03574" w:rsidR="007C1C8B" w:rsidRDefault="00604DFD" w:rsidP="00604DFD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47</w:t>
      </w:r>
      <w:r w:rsidR="003B106A">
        <w:rPr>
          <w:noProof/>
        </w:rPr>
        <w:fldChar w:fldCharType="end"/>
      </w:r>
      <w:r>
        <w:rPr>
          <w:lang w:val="vi-VN"/>
        </w:rPr>
        <w:t>: Bảng điều khiển chinh</w:t>
      </w:r>
    </w:p>
    <w:p w14:paraId="6D3E3862" w14:textId="41B89654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1. Phím </w:t>
      </w:r>
      <w:r w:rsidR="003F4B79" w:rsidRPr="00FD13A6">
        <w:rPr>
          <w:sz w:val="24"/>
          <w:szCs w:val="24"/>
          <w:lang w:val="vi-VN"/>
        </w:rPr>
        <w:t>c</w:t>
      </w:r>
      <w:r w:rsidRPr="00FD13A6">
        <w:rPr>
          <w:sz w:val="24"/>
          <w:szCs w:val="24"/>
          <w:lang w:val="vi-VN"/>
        </w:rPr>
        <w:t xml:space="preserve">họn </w:t>
      </w:r>
      <w:r w:rsidR="003F4B79" w:rsidRPr="00FD13A6">
        <w:rPr>
          <w:sz w:val="24"/>
          <w:szCs w:val="24"/>
          <w:lang w:val="vi-VN"/>
        </w:rPr>
        <w:t>c</w:t>
      </w:r>
      <w:r w:rsidRPr="00FD13A6">
        <w:rPr>
          <w:sz w:val="24"/>
          <w:szCs w:val="24"/>
          <w:lang w:val="vi-VN"/>
        </w:rPr>
        <w:t>hế độ Hệ thống Giao tiếp</w:t>
      </w:r>
    </w:p>
    <w:p w14:paraId="0705F394" w14:textId="64A26E39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2. Phím </w:t>
      </w:r>
      <w:r w:rsidR="003F4B79" w:rsidRPr="00FD13A6">
        <w:rPr>
          <w:sz w:val="24"/>
          <w:szCs w:val="24"/>
          <w:lang w:val="vi-VN"/>
        </w:rPr>
        <w:t>c</w:t>
      </w:r>
      <w:r w:rsidRPr="00FD13A6">
        <w:rPr>
          <w:sz w:val="24"/>
          <w:szCs w:val="24"/>
          <w:lang w:val="vi-VN"/>
        </w:rPr>
        <w:t xml:space="preserve">họn </w:t>
      </w:r>
      <w:r w:rsidR="003F4B79" w:rsidRPr="00FD13A6">
        <w:rPr>
          <w:sz w:val="24"/>
          <w:szCs w:val="24"/>
          <w:lang w:val="vi-VN"/>
        </w:rPr>
        <w:t>c</w:t>
      </w:r>
      <w:r w:rsidRPr="00FD13A6">
        <w:rPr>
          <w:sz w:val="24"/>
          <w:szCs w:val="24"/>
          <w:lang w:val="vi-VN"/>
        </w:rPr>
        <w:t>hế độ Hệ thống Điều hướng</w:t>
      </w:r>
    </w:p>
    <w:p w14:paraId="0A5E1E81" w14:textId="77777777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3. Phím chọn dòng</w:t>
      </w:r>
    </w:p>
    <w:p w14:paraId="57C4F502" w14:textId="77777777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4. Chuyển đổi tần số (XFR)</w:t>
      </w:r>
    </w:p>
    <w:p w14:paraId="39F825C5" w14:textId="77777777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5. Bàn phím số</w:t>
      </w:r>
    </w:p>
    <w:p w14:paraId="7FCDBA73" w14:textId="77777777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6. Phím Clear (CLR)</w:t>
      </w:r>
    </w:p>
    <w:p w14:paraId="1276BD59" w14:textId="77777777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7. Điều khiển BƯỚC tần số ở chế độ chờ (STBY)</w:t>
      </w:r>
    </w:p>
    <w:p w14:paraId="704AC4A3" w14:textId="77777777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8. Phím điều hướng (NAV)</w:t>
      </w:r>
    </w:p>
    <w:p w14:paraId="7F66A217" w14:textId="719B0E11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 xml:space="preserve">9. </w:t>
      </w:r>
      <w:r w:rsidR="0043209E" w:rsidRPr="00FD13A6">
        <w:rPr>
          <w:sz w:val="24"/>
          <w:szCs w:val="24"/>
          <w:lang w:val="vi-VN"/>
        </w:rPr>
        <w:t xml:space="preserve">Phím </w:t>
      </w:r>
      <w:r w:rsidRPr="00FD13A6">
        <w:rPr>
          <w:sz w:val="24"/>
          <w:szCs w:val="24"/>
          <w:lang w:val="vi-VN"/>
        </w:rPr>
        <w:t>MENU</w:t>
      </w:r>
    </w:p>
    <w:p w14:paraId="1F653662" w14:textId="5F2C7820" w:rsidR="002A0272" w:rsidRPr="00FD13A6" w:rsidRDefault="002A0272" w:rsidP="002A0272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10.</w:t>
      </w:r>
      <w:r w:rsidR="0043209E" w:rsidRPr="00FD13A6">
        <w:rPr>
          <w:sz w:val="24"/>
          <w:szCs w:val="24"/>
          <w:lang w:val="vi-VN"/>
        </w:rPr>
        <w:t xml:space="preserve"> Phím BẬT/TẮT</w:t>
      </w:r>
      <w:r w:rsidRPr="00FD13A6">
        <w:rPr>
          <w:sz w:val="24"/>
          <w:szCs w:val="24"/>
          <w:lang w:val="vi-VN"/>
        </w:rPr>
        <w:t xml:space="preserve"> Bảng điều khiển </w:t>
      </w:r>
    </w:p>
    <w:p w14:paraId="0F77795B" w14:textId="3943C742" w:rsidR="00DF084E" w:rsidRPr="00FD13A6" w:rsidRDefault="002A0272" w:rsidP="00984794">
      <w:pPr>
        <w:rPr>
          <w:sz w:val="24"/>
          <w:szCs w:val="24"/>
          <w:lang w:val="vi-VN"/>
        </w:rPr>
      </w:pPr>
      <w:r w:rsidRPr="00FD13A6">
        <w:rPr>
          <w:sz w:val="24"/>
          <w:szCs w:val="24"/>
          <w:lang w:val="vi-VN"/>
        </w:rPr>
        <w:t>11. Phím TRANG TRƯỚC/TIẾP THEO</w:t>
      </w:r>
      <w:r w:rsidR="001760AA" w:rsidRPr="00FD13A6">
        <w:rPr>
          <w:sz w:val="24"/>
          <w:szCs w:val="24"/>
          <w:lang w:val="vi-VN"/>
        </w:rPr>
        <w:t xml:space="preserve"> (Prev Page/Next Page)</w:t>
      </w:r>
    </w:p>
    <w:p w14:paraId="0D285600" w14:textId="77777777" w:rsidR="001A4618" w:rsidRDefault="001A4618" w:rsidP="00991670"/>
    <w:p w14:paraId="01329253" w14:textId="77777777" w:rsidR="0055527A" w:rsidRDefault="0055527A" w:rsidP="00991670"/>
    <w:p w14:paraId="61FD3669" w14:textId="77777777" w:rsidR="0055527A" w:rsidRDefault="0055527A" w:rsidP="00991670"/>
    <w:p w14:paraId="6104E237" w14:textId="77777777" w:rsidR="0055527A" w:rsidRDefault="0055527A" w:rsidP="00991670"/>
    <w:p w14:paraId="7928945F" w14:textId="77777777" w:rsidR="0055527A" w:rsidRDefault="0055527A" w:rsidP="00991670"/>
    <w:p w14:paraId="002988D6" w14:textId="77777777" w:rsidR="0055527A" w:rsidRDefault="0055527A" w:rsidP="00991670"/>
    <w:p w14:paraId="617AF070" w14:textId="77777777" w:rsidR="0055527A" w:rsidRDefault="0055527A" w:rsidP="00991670"/>
    <w:p w14:paraId="3AC952A2" w14:textId="77777777" w:rsidR="0055527A" w:rsidRDefault="0055527A" w:rsidP="00991670"/>
    <w:p w14:paraId="3E7964F5" w14:textId="77777777" w:rsidR="0055527A" w:rsidRDefault="0055527A" w:rsidP="00991670"/>
    <w:p w14:paraId="2192FEAD" w14:textId="61C3590A" w:rsidR="001A4618" w:rsidRDefault="001A4618" w:rsidP="001A4618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 xml:space="preserve">Bảng điều khiển </w:t>
      </w:r>
      <w:r w:rsidR="00CF2DA7">
        <w:rPr>
          <w:b/>
          <w:bCs/>
          <w:color w:val="FF0000"/>
          <w:sz w:val="32"/>
          <w:szCs w:val="32"/>
          <w:lang w:val="vi-VN"/>
        </w:rPr>
        <w:t>chữa cháy động cơ</w:t>
      </w:r>
    </w:p>
    <w:p w14:paraId="030EF2C4" w14:textId="77777777" w:rsidR="00AF6384" w:rsidRDefault="00AF6384" w:rsidP="00AF6384">
      <w:pPr>
        <w:keepNext/>
        <w:jc w:val="center"/>
      </w:pPr>
      <w:r w:rsidRPr="00AF6384">
        <w:rPr>
          <w:b/>
          <w:bCs/>
          <w:noProof/>
          <w:color w:val="FF0000"/>
          <w:sz w:val="32"/>
          <w:szCs w:val="32"/>
          <w:lang w:val="vi-VN"/>
        </w:rPr>
        <w:drawing>
          <wp:inline distT="0" distB="0" distL="0" distR="0" wp14:anchorId="5957EE99" wp14:editId="1D693FE5">
            <wp:extent cx="2915057" cy="16385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5A33" w14:textId="186975F7" w:rsidR="00AF6384" w:rsidRDefault="00AF6384" w:rsidP="00AF6384">
      <w:pPr>
        <w:pStyle w:val="Caption"/>
        <w:jc w:val="center"/>
        <w:rPr>
          <w:b/>
          <w:bCs/>
          <w:color w:val="FF0000"/>
          <w:sz w:val="32"/>
          <w:szCs w:val="32"/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48</w:t>
      </w:r>
      <w:r w:rsidR="003B106A">
        <w:rPr>
          <w:noProof/>
        </w:rPr>
        <w:fldChar w:fldCharType="end"/>
      </w:r>
      <w:r>
        <w:rPr>
          <w:lang w:val="vi-VN"/>
        </w:rPr>
        <w:t>:Bảng điều khiển chữa cháy động cơ chính</w:t>
      </w:r>
    </w:p>
    <w:p w14:paraId="16219663" w14:textId="2EB6BA58" w:rsidR="001A4618" w:rsidRPr="008F4069" w:rsidRDefault="00027A95" w:rsidP="00991670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 xml:space="preserve">1. </w:t>
      </w:r>
      <w:r w:rsidR="00BB3390" w:rsidRPr="008F4069">
        <w:rPr>
          <w:sz w:val="24"/>
          <w:szCs w:val="24"/>
          <w:lang w:val="vi-VN"/>
        </w:rPr>
        <w:t>Đèn PHÓNG CHẤT DẬP LỬA</w:t>
      </w:r>
      <w:r w:rsidR="00DA6333" w:rsidRPr="008F4069">
        <w:rPr>
          <w:sz w:val="24"/>
          <w:szCs w:val="24"/>
          <w:lang w:val="vi-VN"/>
        </w:rPr>
        <w:t xml:space="preserve"> </w:t>
      </w:r>
      <w:r w:rsidR="007A0828" w:rsidRPr="007A0828">
        <w:rPr>
          <w:color w:val="FFC000"/>
          <w:sz w:val="24"/>
          <w:szCs w:val="24"/>
          <w:lang w:val="vi-VN"/>
        </w:rPr>
        <w:t>|</w:t>
      </w:r>
      <w:r w:rsidR="00DA6333" w:rsidRPr="007A0828">
        <w:rPr>
          <w:color w:val="FFC000"/>
          <w:sz w:val="24"/>
          <w:szCs w:val="24"/>
          <w:lang w:val="vi-VN"/>
        </w:rPr>
        <w:t xml:space="preserve">ENG BTL </w:t>
      </w:r>
      <w:r w:rsidR="00E4345C" w:rsidRPr="007A0828">
        <w:rPr>
          <w:color w:val="FFC000"/>
          <w:sz w:val="24"/>
          <w:szCs w:val="24"/>
          <w:lang w:val="vi-VN"/>
        </w:rPr>
        <w:t>1</w:t>
      </w:r>
      <w:r w:rsidR="009866FC" w:rsidRPr="007A0828">
        <w:rPr>
          <w:color w:val="FFC000"/>
          <w:sz w:val="24"/>
          <w:szCs w:val="24"/>
          <w:lang w:val="vi-VN"/>
        </w:rPr>
        <w:t xml:space="preserve"> </w:t>
      </w:r>
      <w:r w:rsidR="007A0828">
        <w:rPr>
          <w:color w:val="FFC000"/>
          <w:sz w:val="24"/>
          <w:szCs w:val="24"/>
          <w:lang w:val="vi-VN"/>
        </w:rPr>
        <w:t>DISCH</w:t>
      </w:r>
      <w:r w:rsidR="007A0828" w:rsidRPr="007A0828">
        <w:rPr>
          <w:color w:val="FFC000"/>
          <w:sz w:val="24"/>
          <w:szCs w:val="24"/>
          <w:lang w:val="vi-VN"/>
        </w:rPr>
        <w:t>| |</w:t>
      </w:r>
      <w:r w:rsidR="00E4345C" w:rsidRPr="007A0828">
        <w:rPr>
          <w:color w:val="FFC000"/>
          <w:sz w:val="24"/>
          <w:szCs w:val="24"/>
          <w:lang w:val="vi-VN"/>
        </w:rPr>
        <w:t xml:space="preserve">ENG BTL 2 </w:t>
      </w:r>
      <w:r w:rsidR="007A0828">
        <w:rPr>
          <w:color w:val="FFC000"/>
          <w:sz w:val="24"/>
          <w:szCs w:val="24"/>
          <w:lang w:val="vi-VN"/>
        </w:rPr>
        <w:t>DISCH</w:t>
      </w:r>
      <w:r w:rsidR="007A0828" w:rsidRPr="007A0828">
        <w:rPr>
          <w:color w:val="FFC000"/>
          <w:sz w:val="24"/>
          <w:szCs w:val="24"/>
          <w:lang w:val="vi-VN"/>
        </w:rPr>
        <w:t>|</w:t>
      </w:r>
    </w:p>
    <w:p w14:paraId="4BFCF058" w14:textId="6115A46E" w:rsidR="00027A95" w:rsidRPr="008F4069" w:rsidRDefault="00027A95" w:rsidP="00991670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 xml:space="preserve">2. </w:t>
      </w:r>
      <w:r w:rsidR="00BB3390" w:rsidRPr="008F4069">
        <w:rPr>
          <w:sz w:val="24"/>
          <w:szCs w:val="24"/>
          <w:lang w:val="vi-VN"/>
        </w:rPr>
        <w:t>Công tắc dập lửa</w:t>
      </w:r>
    </w:p>
    <w:p w14:paraId="51A57172" w14:textId="6D2B166C" w:rsidR="00027A95" w:rsidRPr="008F4069" w:rsidRDefault="00027A95" w:rsidP="00991670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>3.</w:t>
      </w:r>
      <w:r w:rsidR="00BB3390" w:rsidRPr="008F4069">
        <w:rPr>
          <w:sz w:val="24"/>
          <w:szCs w:val="24"/>
          <w:lang w:val="vi-VN"/>
        </w:rPr>
        <w:t xml:space="preserve"> </w:t>
      </w:r>
      <w:r w:rsidR="003C23FB" w:rsidRPr="008F4069">
        <w:rPr>
          <w:sz w:val="24"/>
          <w:szCs w:val="24"/>
          <w:lang w:val="vi-VN"/>
        </w:rPr>
        <w:t xml:space="preserve">Đèn </w:t>
      </w:r>
      <w:r w:rsidR="009813F2" w:rsidRPr="009813F2">
        <w:rPr>
          <w:color w:val="FF0000"/>
          <w:sz w:val="24"/>
          <w:szCs w:val="24"/>
          <w:lang w:val="vi-VN"/>
        </w:rPr>
        <w:t>|LEFT| |RIGHT|</w:t>
      </w:r>
    </w:p>
    <w:p w14:paraId="2FA98404" w14:textId="77777777" w:rsidR="000E007C" w:rsidRDefault="000E007C" w:rsidP="00991670">
      <w:pPr>
        <w:rPr>
          <w:lang w:val="vi-VN"/>
        </w:rPr>
      </w:pPr>
    </w:p>
    <w:p w14:paraId="1FBD83A0" w14:textId="77777777" w:rsidR="0055527A" w:rsidRDefault="0055527A" w:rsidP="00991670">
      <w:pPr>
        <w:rPr>
          <w:lang w:val="vi-VN"/>
        </w:rPr>
      </w:pPr>
    </w:p>
    <w:p w14:paraId="7EDDB4A0" w14:textId="77777777" w:rsidR="0055527A" w:rsidRDefault="0055527A" w:rsidP="00991670">
      <w:pPr>
        <w:rPr>
          <w:lang w:val="vi-VN"/>
        </w:rPr>
      </w:pPr>
    </w:p>
    <w:p w14:paraId="0C217CAD" w14:textId="77777777" w:rsidR="0055527A" w:rsidRDefault="0055527A" w:rsidP="00991670">
      <w:pPr>
        <w:rPr>
          <w:lang w:val="vi-VN"/>
        </w:rPr>
      </w:pPr>
    </w:p>
    <w:p w14:paraId="79F0B8B4" w14:textId="77777777" w:rsidR="0055527A" w:rsidRDefault="0055527A" w:rsidP="00991670">
      <w:pPr>
        <w:rPr>
          <w:lang w:val="vi-VN"/>
        </w:rPr>
      </w:pPr>
    </w:p>
    <w:p w14:paraId="26633B5D" w14:textId="77777777" w:rsidR="0055527A" w:rsidRDefault="0055527A" w:rsidP="00991670">
      <w:pPr>
        <w:rPr>
          <w:lang w:val="vi-VN"/>
        </w:rPr>
      </w:pPr>
    </w:p>
    <w:p w14:paraId="55822E16" w14:textId="77777777" w:rsidR="0055527A" w:rsidRDefault="0055527A" w:rsidP="00991670">
      <w:pPr>
        <w:rPr>
          <w:lang w:val="vi-VN"/>
        </w:rPr>
      </w:pPr>
    </w:p>
    <w:p w14:paraId="675DE46B" w14:textId="77777777" w:rsidR="0055527A" w:rsidRDefault="0055527A" w:rsidP="00991670">
      <w:pPr>
        <w:rPr>
          <w:lang w:val="vi-VN"/>
        </w:rPr>
      </w:pPr>
    </w:p>
    <w:p w14:paraId="57FE4A98" w14:textId="77777777" w:rsidR="0055527A" w:rsidRDefault="0055527A" w:rsidP="00991670">
      <w:pPr>
        <w:rPr>
          <w:lang w:val="vi-VN"/>
        </w:rPr>
      </w:pPr>
    </w:p>
    <w:p w14:paraId="4AD1A0E1" w14:textId="77777777" w:rsidR="0055527A" w:rsidRDefault="0055527A" w:rsidP="00991670">
      <w:pPr>
        <w:rPr>
          <w:lang w:val="vi-VN"/>
        </w:rPr>
      </w:pPr>
    </w:p>
    <w:p w14:paraId="46220E3F" w14:textId="77777777" w:rsidR="0055527A" w:rsidRDefault="0055527A" w:rsidP="00991670">
      <w:pPr>
        <w:rPr>
          <w:lang w:val="vi-VN"/>
        </w:rPr>
      </w:pPr>
    </w:p>
    <w:p w14:paraId="6B24F0A6" w14:textId="77777777" w:rsidR="0055527A" w:rsidRDefault="0055527A" w:rsidP="00991670">
      <w:pPr>
        <w:rPr>
          <w:lang w:val="vi-VN"/>
        </w:rPr>
      </w:pPr>
    </w:p>
    <w:p w14:paraId="0BDA6269" w14:textId="77777777" w:rsidR="0055527A" w:rsidRDefault="0055527A" w:rsidP="00991670">
      <w:pPr>
        <w:rPr>
          <w:lang w:val="vi-VN"/>
        </w:rPr>
      </w:pPr>
    </w:p>
    <w:p w14:paraId="51EF7682" w14:textId="77777777" w:rsidR="0055527A" w:rsidRDefault="0055527A" w:rsidP="00991670">
      <w:pPr>
        <w:rPr>
          <w:lang w:val="vi-VN"/>
        </w:rPr>
      </w:pPr>
    </w:p>
    <w:p w14:paraId="6AC4ADE6" w14:textId="77777777" w:rsidR="0055527A" w:rsidRDefault="0055527A" w:rsidP="00991670">
      <w:pPr>
        <w:rPr>
          <w:lang w:val="vi-VN"/>
        </w:rPr>
      </w:pPr>
    </w:p>
    <w:p w14:paraId="1F6294D1" w14:textId="77777777" w:rsidR="0055527A" w:rsidRDefault="0055527A" w:rsidP="00991670">
      <w:pPr>
        <w:rPr>
          <w:lang w:val="vi-VN"/>
        </w:rPr>
      </w:pPr>
    </w:p>
    <w:p w14:paraId="5BE3D62E" w14:textId="77777777" w:rsidR="0055527A" w:rsidRDefault="0055527A" w:rsidP="00991670">
      <w:pPr>
        <w:rPr>
          <w:lang w:val="vi-VN"/>
        </w:rPr>
      </w:pPr>
    </w:p>
    <w:p w14:paraId="68D82B8D" w14:textId="77777777" w:rsidR="0055527A" w:rsidRDefault="0055527A" w:rsidP="00991670">
      <w:pPr>
        <w:rPr>
          <w:lang w:val="vi-VN"/>
        </w:rPr>
      </w:pPr>
    </w:p>
    <w:p w14:paraId="021932DB" w14:textId="77777777" w:rsidR="0055527A" w:rsidRDefault="0055527A" w:rsidP="00991670">
      <w:pPr>
        <w:rPr>
          <w:lang w:val="vi-VN"/>
        </w:rPr>
      </w:pPr>
    </w:p>
    <w:p w14:paraId="4B1E9166" w14:textId="77777777" w:rsidR="0055527A" w:rsidRDefault="0055527A" w:rsidP="00991670">
      <w:pPr>
        <w:rPr>
          <w:lang w:val="vi-VN"/>
        </w:rPr>
      </w:pPr>
    </w:p>
    <w:p w14:paraId="5D778ABD" w14:textId="77777777" w:rsidR="0055527A" w:rsidRDefault="0055527A" w:rsidP="00991670">
      <w:pPr>
        <w:rPr>
          <w:lang w:val="vi-VN"/>
        </w:rPr>
      </w:pPr>
    </w:p>
    <w:p w14:paraId="33AA2483" w14:textId="77777777" w:rsidR="0055527A" w:rsidRDefault="0055527A" w:rsidP="00991670">
      <w:pPr>
        <w:rPr>
          <w:lang w:val="vi-VN"/>
        </w:rPr>
      </w:pPr>
    </w:p>
    <w:p w14:paraId="0A58FD95" w14:textId="77777777" w:rsidR="0055527A" w:rsidRDefault="0055527A" w:rsidP="00991670">
      <w:pPr>
        <w:rPr>
          <w:lang w:val="vi-VN"/>
        </w:rPr>
      </w:pPr>
    </w:p>
    <w:p w14:paraId="0099FFF5" w14:textId="552B80A3" w:rsidR="0038501C" w:rsidRDefault="0038501C" w:rsidP="0038501C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Bảng điều khiển</w:t>
      </w:r>
      <w:r w:rsidR="00C135B5">
        <w:rPr>
          <w:b/>
          <w:bCs/>
          <w:color w:val="FF0000"/>
          <w:sz w:val="32"/>
          <w:szCs w:val="32"/>
          <w:lang w:val="vi-VN"/>
        </w:rPr>
        <w:t xml:space="preserve"> hệ thống</w:t>
      </w:r>
      <w:r>
        <w:rPr>
          <w:b/>
          <w:bCs/>
          <w:color w:val="FF0000"/>
          <w:sz w:val="32"/>
          <w:szCs w:val="32"/>
          <w:lang w:val="vi-VN"/>
        </w:rPr>
        <w:t xml:space="preserve"> </w:t>
      </w:r>
      <w:r w:rsidR="00894428" w:rsidRPr="00202155">
        <w:rPr>
          <w:b/>
          <w:bCs/>
          <w:color w:val="FF0000"/>
          <w:sz w:val="32"/>
          <w:szCs w:val="32"/>
          <w:lang w:val="vi-VN"/>
        </w:rPr>
        <w:t>liên</w:t>
      </w:r>
      <w:r w:rsidR="00894428">
        <w:rPr>
          <w:b/>
          <w:bCs/>
          <w:color w:val="FF0000"/>
          <w:sz w:val="32"/>
          <w:szCs w:val="32"/>
          <w:lang w:val="vi-VN"/>
        </w:rPr>
        <w:t xml:space="preserve"> lạc</w:t>
      </w:r>
    </w:p>
    <w:p w14:paraId="2DCC7746" w14:textId="208F2063" w:rsidR="00605DF9" w:rsidRPr="00605DF9" w:rsidRDefault="00605DF9" w:rsidP="0038501C">
      <w:pPr>
        <w:rPr>
          <w:i/>
          <w:iCs/>
          <w:color w:val="4472C4" w:themeColor="accent1"/>
          <w:lang w:val="vi-VN"/>
        </w:rPr>
      </w:pPr>
      <w:r w:rsidRPr="000B520C">
        <w:rPr>
          <w:i/>
          <w:iCs/>
          <w:lang w:val="vi-VN"/>
        </w:rPr>
        <w:t xml:space="preserve">Xem phần </w:t>
      </w:r>
      <w:r w:rsidRPr="000B520C">
        <w:rPr>
          <w:i/>
          <w:iCs/>
          <w:color w:val="4472C4" w:themeColor="accent1"/>
          <w:lang w:val="vi-VN"/>
        </w:rPr>
        <w:t>“</w:t>
      </w:r>
      <w:r>
        <w:rPr>
          <w:i/>
          <w:iCs/>
          <w:color w:val="4472C4" w:themeColor="accent1"/>
          <w:lang w:val="vi-VN"/>
        </w:rPr>
        <w:t>Điều hướng và định vị”</w:t>
      </w:r>
      <w:r w:rsidRPr="00AB1002">
        <w:rPr>
          <w:i/>
          <w:iCs/>
          <w:lang w:val="vi-VN"/>
        </w:rPr>
        <w:t xml:space="preserve"> để biết thêm</w:t>
      </w:r>
    </w:p>
    <w:p w14:paraId="25CFE6D6" w14:textId="77777777" w:rsidR="00202155" w:rsidRDefault="00202155" w:rsidP="00202155">
      <w:pPr>
        <w:keepNext/>
        <w:jc w:val="center"/>
      </w:pPr>
      <w:r>
        <w:rPr>
          <w:noProof/>
        </w:rPr>
        <w:drawing>
          <wp:inline distT="0" distB="0" distL="0" distR="0" wp14:anchorId="459652E8" wp14:editId="017A403C">
            <wp:extent cx="3476625" cy="22669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0293" t="3572" r="8027" b="1955"/>
                    <a:stretch/>
                  </pic:blipFill>
                  <pic:spPr bwMode="auto">
                    <a:xfrm>
                      <a:off x="0" y="0"/>
                      <a:ext cx="3477241" cy="2267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B5D89" w14:textId="4A901EA5" w:rsidR="00202155" w:rsidRPr="00894428" w:rsidRDefault="00202155" w:rsidP="00202155">
      <w:pPr>
        <w:pStyle w:val="Caption"/>
        <w:jc w:val="center"/>
        <w:rPr>
          <w:b/>
          <w:bCs/>
          <w:color w:val="FF0000"/>
          <w:sz w:val="32"/>
          <w:szCs w:val="32"/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49</w:t>
      </w:r>
      <w:r w:rsidR="003B106A">
        <w:rPr>
          <w:noProof/>
        </w:rPr>
        <w:fldChar w:fldCharType="end"/>
      </w:r>
      <w:r>
        <w:rPr>
          <w:lang w:val="vi-VN"/>
        </w:rPr>
        <w:t>: Bảng điều khiển liên lạc</w:t>
      </w:r>
    </w:p>
    <w:p w14:paraId="54FA0E5B" w14:textId="01742AF6" w:rsidR="002512A0" w:rsidRPr="00C26019" w:rsidRDefault="002512A0" w:rsidP="002512A0">
      <w:pPr>
        <w:rPr>
          <w:sz w:val="24"/>
          <w:szCs w:val="24"/>
          <w:lang w:val="vi-VN"/>
        </w:rPr>
      </w:pPr>
      <w:r w:rsidRPr="00C26019">
        <w:rPr>
          <w:sz w:val="24"/>
          <w:szCs w:val="24"/>
          <w:lang w:val="vi-VN"/>
        </w:rPr>
        <w:t xml:space="preserve">1. Đèn </w:t>
      </w:r>
      <w:r w:rsidR="001C77A2" w:rsidRPr="00C26019">
        <w:rPr>
          <w:color w:val="92D050"/>
          <w:sz w:val="24"/>
          <w:szCs w:val="24"/>
          <w:lang w:val="vi-VN"/>
        </w:rPr>
        <w:t>|MIC|</w:t>
      </w:r>
    </w:p>
    <w:p w14:paraId="18059273" w14:textId="5A074547" w:rsidR="002512A0" w:rsidRPr="00C26019" w:rsidRDefault="002512A0" w:rsidP="002512A0">
      <w:pPr>
        <w:rPr>
          <w:sz w:val="24"/>
          <w:szCs w:val="24"/>
          <w:lang w:val="vi-VN"/>
        </w:rPr>
      </w:pPr>
      <w:r w:rsidRPr="00C26019">
        <w:rPr>
          <w:sz w:val="24"/>
          <w:szCs w:val="24"/>
          <w:lang w:val="vi-VN"/>
        </w:rPr>
        <w:t>2. Công tắc chọn máy phát</w:t>
      </w:r>
    </w:p>
    <w:p w14:paraId="28D01401" w14:textId="369BD8EA" w:rsidR="002512A0" w:rsidRPr="00C26019" w:rsidRDefault="002512A0" w:rsidP="002512A0">
      <w:pPr>
        <w:rPr>
          <w:sz w:val="24"/>
          <w:szCs w:val="24"/>
          <w:lang w:val="vi-VN"/>
        </w:rPr>
      </w:pPr>
      <w:r w:rsidRPr="00C26019">
        <w:rPr>
          <w:sz w:val="24"/>
          <w:szCs w:val="24"/>
          <w:lang w:val="vi-VN"/>
        </w:rPr>
        <w:t xml:space="preserve">3. Đèn </w:t>
      </w:r>
      <w:r w:rsidR="001C77A2" w:rsidRPr="00C26019">
        <w:rPr>
          <w:color w:val="808080" w:themeColor="background1" w:themeShade="80"/>
          <w:sz w:val="24"/>
          <w:szCs w:val="24"/>
          <w:lang w:val="vi-VN"/>
        </w:rPr>
        <w:t>|CALL|</w:t>
      </w:r>
    </w:p>
    <w:p w14:paraId="519C361D" w14:textId="0F53D2BE" w:rsidR="002512A0" w:rsidRPr="00C26019" w:rsidRDefault="002512A0" w:rsidP="002512A0">
      <w:pPr>
        <w:rPr>
          <w:sz w:val="24"/>
          <w:szCs w:val="24"/>
          <w:lang w:val="vi-VN"/>
        </w:rPr>
      </w:pPr>
      <w:r w:rsidRPr="00C26019">
        <w:rPr>
          <w:sz w:val="24"/>
          <w:szCs w:val="24"/>
          <w:lang w:val="vi-VN"/>
        </w:rPr>
        <w:t>4. Bộ chọn máy thu VOR</w:t>
      </w:r>
      <w:r w:rsidR="00125479" w:rsidRPr="00125479">
        <w:rPr>
          <w:sz w:val="24"/>
          <w:szCs w:val="24"/>
          <w:vertAlign w:val="superscript"/>
          <w:lang w:val="vi-VN"/>
        </w:rPr>
        <w:t>(11)</w:t>
      </w:r>
    </w:p>
    <w:p w14:paraId="70D4E8E0" w14:textId="3DF7DE13" w:rsidR="002512A0" w:rsidRPr="00C26019" w:rsidRDefault="002512A0" w:rsidP="002512A0">
      <w:pPr>
        <w:rPr>
          <w:sz w:val="24"/>
          <w:szCs w:val="24"/>
          <w:lang w:val="vi-VN"/>
        </w:rPr>
      </w:pPr>
      <w:r w:rsidRPr="00C26019">
        <w:rPr>
          <w:sz w:val="24"/>
          <w:szCs w:val="24"/>
          <w:lang w:val="vi-VN"/>
        </w:rPr>
        <w:t>5. Điều khiển âm lượng máy thu</w:t>
      </w:r>
    </w:p>
    <w:p w14:paraId="32F6BA42" w14:textId="744A8731" w:rsidR="002512A0" w:rsidRPr="00C26019" w:rsidRDefault="002512A0" w:rsidP="002512A0">
      <w:pPr>
        <w:rPr>
          <w:sz w:val="24"/>
          <w:szCs w:val="24"/>
          <w:lang w:val="vi-VN"/>
        </w:rPr>
      </w:pPr>
      <w:r w:rsidRPr="00C26019">
        <w:rPr>
          <w:sz w:val="24"/>
          <w:szCs w:val="24"/>
          <w:lang w:val="vi-VN"/>
        </w:rPr>
        <w:t>6. Tiếp cận (</w:t>
      </w:r>
      <w:r w:rsidR="00A02B55">
        <w:rPr>
          <w:sz w:val="24"/>
          <w:szCs w:val="24"/>
          <w:lang w:val="vi-VN"/>
        </w:rPr>
        <w:t>APP</w:t>
      </w:r>
      <w:r w:rsidR="00A02B55" w:rsidRPr="00A02B55">
        <w:rPr>
          <w:sz w:val="24"/>
          <w:szCs w:val="24"/>
          <w:vertAlign w:val="superscript"/>
          <w:lang w:val="vi-VN"/>
        </w:rPr>
        <w:t>(13)</w:t>
      </w:r>
      <w:r w:rsidRPr="00C26019">
        <w:rPr>
          <w:sz w:val="24"/>
          <w:szCs w:val="24"/>
          <w:lang w:val="vi-VN"/>
        </w:rPr>
        <w:t>) Bộ chọn máy thu</w:t>
      </w:r>
      <w:r w:rsidR="002A583F" w:rsidRPr="00C26019">
        <w:rPr>
          <w:sz w:val="24"/>
          <w:szCs w:val="24"/>
          <w:lang w:val="vi-VN"/>
        </w:rPr>
        <w:t xml:space="preserve"> tín hiệu hạ cánh (APP</w:t>
      </w:r>
      <w:r w:rsidR="00A02B55" w:rsidRPr="00A02B55">
        <w:rPr>
          <w:sz w:val="24"/>
          <w:szCs w:val="24"/>
          <w:vertAlign w:val="superscript"/>
          <w:lang w:val="vi-VN"/>
        </w:rPr>
        <w:t>(13)</w:t>
      </w:r>
      <w:r w:rsidR="002A583F" w:rsidRPr="00C26019">
        <w:rPr>
          <w:sz w:val="24"/>
          <w:szCs w:val="24"/>
          <w:lang w:val="vi-VN"/>
        </w:rPr>
        <w:t>)</w:t>
      </w:r>
    </w:p>
    <w:p w14:paraId="3E544A92" w14:textId="6E2350B0" w:rsidR="002512A0" w:rsidRPr="00C26019" w:rsidRDefault="002512A0" w:rsidP="002512A0">
      <w:pPr>
        <w:rPr>
          <w:sz w:val="24"/>
          <w:szCs w:val="24"/>
          <w:lang w:val="vi-VN"/>
        </w:rPr>
      </w:pPr>
      <w:r w:rsidRPr="00C26019">
        <w:rPr>
          <w:sz w:val="24"/>
          <w:szCs w:val="24"/>
          <w:lang w:val="vi-VN"/>
        </w:rPr>
        <w:t>7. Đèn</w:t>
      </w:r>
      <w:r w:rsidR="00D94465" w:rsidRPr="00C26019">
        <w:rPr>
          <w:sz w:val="24"/>
          <w:szCs w:val="24"/>
          <w:lang w:val="vi-VN"/>
        </w:rPr>
        <w:t xml:space="preserve"> bộ</w:t>
      </w:r>
      <w:r w:rsidRPr="00C26019">
        <w:rPr>
          <w:sz w:val="24"/>
          <w:szCs w:val="24"/>
          <w:lang w:val="vi-VN"/>
        </w:rPr>
        <w:t xml:space="preserve"> thu</w:t>
      </w:r>
      <w:r w:rsidR="009375B3">
        <w:rPr>
          <w:sz w:val="24"/>
          <w:szCs w:val="24"/>
          <w:lang w:val="vi-VN"/>
        </w:rPr>
        <w:t xml:space="preserve"> </w:t>
      </w:r>
      <w:r w:rsidR="009375B3" w:rsidRPr="009375B3">
        <w:rPr>
          <w:color w:val="92D050"/>
          <w:sz w:val="24"/>
          <w:szCs w:val="24"/>
          <w:lang w:val="vi-VN"/>
        </w:rPr>
        <w:t>|o|</w:t>
      </w:r>
    </w:p>
    <w:p w14:paraId="6065A5AE" w14:textId="0DC062E2" w:rsidR="0055527A" w:rsidRPr="00C26019" w:rsidRDefault="002512A0" w:rsidP="002512A0">
      <w:pPr>
        <w:rPr>
          <w:sz w:val="24"/>
          <w:szCs w:val="24"/>
          <w:lang w:val="vi-VN"/>
        </w:rPr>
      </w:pPr>
      <w:r w:rsidRPr="00C26019">
        <w:rPr>
          <w:sz w:val="24"/>
          <w:szCs w:val="24"/>
          <w:lang w:val="vi-VN"/>
        </w:rPr>
        <w:t xml:space="preserve">8. </w:t>
      </w:r>
      <w:r w:rsidR="004D4E2C" w:rsidRPr="00C26019">
        <w:rPr>
          <w:sz w:val="24"/>
          <w:szCs w:val="24"/>
          <w:lang w:val="vi-VN"/>
        </w:rPr>
        <w:t>Công tắc Micro với cabin (PA)</w:t>
      </w:r>
    </w:p>
    <w:p w14:paraId="309D9375" w14:textId="77777777" w:rsidR="0087207E" w:rsidRDefault="0087207E" w:rsidP="002512A0">
      <w:pPr>
        <w:rPr>
          <w:lang w:val="vi-VN"/>
        </w:rPr>
      </w:pPr>
    </w:p>
    <w:p w14:paraId="23B5E040" w14:textId="77777777" w:rsidR="0087207E" w:rsidRDefault="0087207E" w:rsidP="002512A0">
      <w:pPr>
        <w:rPr>
          <w:lang w:val="vi-VN"/>
        </w:rPr>
      </w:pPr>
    </w:p>
    <w:p w14:paraId="32E5E22C" w14:textId="77777777" w:rsidR="0087207E" w:rsidRDefault="0087207E" w:rsidP="002512A0">
      <w:pPr>
        <w:rPr>
          <w:lang w:val="vi-VN"/>
        </w:rPr>
      </w:pPr>
    </w:p>
    <w:p w14:paraId="1F413C00" w14:textId="77777777" w:rsidR="0087207E" w:rsidRDefault="0087207E" w:rsidP="002512A0">
      <w:pPr>
        <w:rPr>
          <w:lang w:val="vi-VN"/>
        </w:rPr>
      </w:pPr>
    </w:p>
    <w:p w14:paraId="4BC91ADA" w14:textId="77777777" w:rsidR="0087207E" w:rsidRDefault="0087207E" w:rsidP="002512A0">
      <w:pPr>
        <w:rPr>
          <w:lang w:val="vi-VN"/>
        </w:rPr>
      </w:pPr>
    </w:p>
    <w:p w14:paraId="194ABE84" w14:textId="77777777" w:rsidR="0087207E" w:rsidRDefault="0087207E" w:rsidP="002512A0">
      <w:pPr>
        <w:rPr>
          <w:lang w:val="vi-VN"/>
        </w:rPr>
      </w:pPr>
    </w:p>
    <w:p w14:paraId="166B9041" w14:textId="77777777" w:rsidR="0087207E" w:rsidRDefault="0087207E" w:rsidP="002512A0">
      <w:pPr>
        <w:rPr>
          <w:lang w:val="vi-VN"/>
        </w:rPr>
      </w:pPr>
    </w:p>
    <w:p w14:paraId="3B2E9C1D" w14:textId="77777777" w:rsidR="0087207E" w:rsidRDefault="0087207E" w:rsidP="002512A0">
      <w:pPr>
        <w:rPr>
          <w:lang w:val="vi-VN"/>
        </w:rPr>
      </w:pPr>
    </w:p>
    <w:p w14:paraId="4200E0C1" w14:textId="77777777" w:rsidR="0087207E" w:rsidRDefault="0087207E" w:rsidP="002512A0">
      <w:pPr>
        <w:rPr>
          <w:lang w:val="vi-VN"/>
        </w:rPr>
      </w:pPr>
    </w:p>
    <w:p w14:paraId="458089BE" w14:textId="77777777" w:rsidR="0087207E" w:rsidRDefault="0087207E" w:rsidP="002512A0">
      <w:pPr>
        <w:rPr>
          <w:lang w:val="vi-VN"/>
        </w:rPr>
      </w:pPr>
    </w:p>
    <w:p w14:paraId="49A6C85F" w14:textId="77777777" w:rsidR="0087207E" w:rsidRDefault="0087207E" w:rsidP="002512A0">
      <w:pPr>
        <w:rPr>
          <w:lang w:val="vi-VN"/>
        </w:rPr>
      </w:pPr>
    </w:p>
    <w:p w14:paraId="25EA5EB7" w14:textId="77777777" w:rsidR="0087207E" w:rsidRDefault="0087207E" w:rsidP="002512A0">
      <w:pPr>
        <w:rPr>
          <w:lang w:val="vi-VN"/>
        </w:rPr>
      </w:pPr>
    </w:p>
    <w:p w14:paraId="5F213323" w14:textId="77777777" w:rsidR="0087207E" w:rsidRDefault="0087207E" w:rsidP="002512A0">
      <w:pPr>
        <w:rPr>
          <w:lang w:val="vi-VN"/>
        </w:rPr>
      </w:pPr>
    </w:p>
    <w:p w14:paraId="60DA5DCF" w14:textId="77777777" w:rsidR="0087207E" w:rsidRDefault="0087207E" w:rsidP="002512A0">
      <w:pPr>
        <w:rPr>
          <w:lang w:val="vi-VN"/>
        </w:rPr>
      </w:pPr>
    </w:p>
    <w:p w14:paraId="3A32BAB8" w14:textId="77777777" w:rsidR="0087207E" w:rsidRDefault="0087207E" w:rsidP="002512A0">
      <w:pPr>
        <w:rPr>
          <w:lang w:val="vi-VN"/>
        </w:rPr>
      </w:pPr>
    </w:p>
    <w:p w14:paraId="427542E1" w14:textId="2BEF314B" w:rsidR="0087207E" w:rsidRDefault="003F0331" w:rsidP="002512A0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 xml:space="preserve">Bảng điều khiển </w:t>
      </w:r>
      <w:r w:rsidR="00453E8A">
        <w:rPr>
          <w:b/>
          <w:bCs/>
          <w:color w:val="FF0000"/>
          <w:sz w:val="32"/>
          <w:szCs w:val="32"/>
          <w:lang w:val="vi-VN"/>
        </w:rPr>
        <w:t xml:space="preserve">bánh lái đuôi </w:t>
      </w:r>
    </w:p>
    <w:p w14:paraId="4EEF2C1B" w14:textId="77777777" w:rsidR="006604F8" w:rsidRDefault="005F0066" w:rsidP="006604F8">
      <w:pPr>
        <w:keepNext/>
        <w:jc w:val="center"/>
      </w:pPr>
      <w:r w:rsidRPr="005F0066">
        <w:rPr>
          <w:noProof/>
          <w:lang w:val="vi-VN"/>
        </w:rPr>
        <w:drawing>
          <wp:inline distT="0" distB="0" distL="0" distR="0" wp14:anchorId="2E523E55" wp14:editId="5C6B59F3">
            <wp:extent cx="3389326" cy="175260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2394" cy="175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5AD4" w14:textId="4ADE890F" w:rsidR="005F0066" w:rsidRDefault="006604F8" w:rsidP="006604F8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50</w:t>
      </w:r>
      <w:r w:rsidR="003B106A">
        <w:rPr>
          <w:noProof/>
        </w:rPr>
        <w:fldChar w:fldCharType="end"/>
      </w:r>
      <w:r>
        <w:rPr>
          <w:lang w:val="vi-VN"/>
        </w:rPr>
        <w:t>: Bảng điều khiển bánh lái đuôi</w:t>
      </w:r>
    </w:p>
    <w:p w14:paraId="40F52705" w14:textId="77777777" w:rsidR="00732D1B" w:rsidRDefault="00732D1B" w:rsidP="00732D1B">
      <w:pPr>
        <w:rPr>
          <w:lang w:val="vi-VN"/>
        </w:rPr>
      </w:pPr>
    </w:p>
    <w:p w14:paraId="081974FA" w14:textId="77777777" w:rsidR="00732D1B" w:rsidRDefault="00732D1B" w:rsidP="00732D1B">
      <w:pPr>
        <w:rPr>
          <w:lang w:val="vi-VN"/>
        </w:rPr>
      </w:pPr>
    </w:p>
    <w:p w14:paraId="23CB4D26" w14:textId="77777777" w:rsidR="00732D1B" w:rsidRDefault="00732D1B" w:rsidP="00732D1B">
      <w:pPr>
        <w:rPr>
          <w:lang w:val="vi-VN"/>
        </w:rPr>
      </w:pPr>
    </w:p>
    <w:p w14:paraId="56C02254" w14:textId="77777777" w:rsidR="00732D1B" w:rsidRDefault="00732D1B" w:rsidP="00732D1B">
      <w:pPr>
        <w:rPr>
          <w:lang w:val="vi-VN"/>
        </w:rPr>
      </w:pPr>
    </w:p>
    <w:p w14:paraId="0F542691" w14:textId="77777777" w:rsidR="00732D1B" w:rsidRDefault="00732D1B" w:rsidP="00732D1B">
      <w:pPr>
        <w:rPr>
          <w:lang w:val="vi-VN"/>
        </w:rPr>
      </w:pPr>
    </w:p>
    <w:p w14:paraId="194170BA" w14:textId="77777777" w:rsidR="00732D1B" w:rsidRDefault="00732D1B" w:rsidP="00732D1B">
      <w:pPr>
        <w:rPr>
          <w:lang w:val="vi-VN"/>
        </w:rPr>
      </w:pPr>
    </w:p>
    <w:p w14:paraId="3397CA8F" w14:textId="77777777" w:rsidR="00732D1B" w:rsidRDefault="00732D1B" w:rsidP="00732D1B">
      <w:pPr>
        <w:rPr>
          <w:lang w:val="vi-VN"/>
        </w:rPr>
      </w:pPr>
    </w:p>
    <w:p w14:paraId="51622B21" w14:textId="77777777" w:rsidR="00732D1B" w:rsidRDefault="00732D1B" w:rsidP="00732D1B">
      <w:pPr>
        <w:rPr>
          <w:lang w:val="vi-VN"/>
        </w:rPr>
      </w:pPr>
    </w:p>
    <w:p w14:paraId="0A1C52BE" w14:textId="77777777" w:rsidR="00732D1B" w:rsidRDefault="00732D1B" w:rsidP="00732D1B">
      <w:pPr>
        <w:rPr>
          <w:lang w:val="vi-VN"/>
        </w:rPr>
      </w:pPr>
    </w:p>
    <w:p w14:paraId="1CA85B12" w14:textId="77777777" w:rsidR="00732D1B" w:rsidRDefault="00732D1B" w:rsidP="00732D1B">
      <w:pPr>
        <w:rPr>
          <w:lang w:val="vi-VN"/>
        </w:rPr>
      </w:pPr>
    </w:p>
    <w:p w14:paraId="6B8950B5" w14:textId="77777777" w:rsidR="00732D1B" w:rsidRDefault="00732D1B" w:rsidP="00732D1B">
      <w:pPr>
        <w:rPr>
          <w:lang w:val="vi-VN"/>
        </w:rPr>
      </w:pPr>
    </w:p>
    <w:p w14:paraId="67BB26AA" w14:textId="77777777" w:rsidR="00732D1B" w:rsidRDefault="00732D1B" w:rsidP="00732D1B">
      <w:pPr>
        <w:rPr>
          <w:lang w:val="vi-VN"/>
        </w:rPr>
      </w:pPr>
    </w:p>
    <w:p w14:paraId="24C19E4F" w14:textId="77777777" w:rsidR="00732D1B" w:rsidRDefault="00732D1B" w:rsidP="00732D1B">
      <w:pPr>
        <w:rPr>
          <w:lang w:val="vi-VN"/>
        </w:rPr>
      </w:pPr>
    </w:p>
    <w:p w14:paraId="4A357CB7" w14:textId="77777777" w:rsidR="00732D1B" w:rsidRDefault="00732D1B" w:rsidP="00732D1B">
      <w:pPr>
        <w:rPr>
          <w:lang w:val="vi-VN"/>
        </w:rPr>
      </w:pPr>
    </w:p>
    <w:p w14:paraId="35B79BD6" w14:textId="77777777" w:rsidR="00732D1B" w:rsidRDefault="00732D1B" w:rsidP="00732D1B">
      <w:pPr>
        <w:rPr>
          <w:lang w:val="vi-VN"/>
        </w:rPr>
      </w:pPr>
    </w:p>
    <w:p w14:paraId="0278BF97" w14:textId="77777777" w:rsidR="00732D1B" w:rsidRDefault="00732D1B" w:rsidP="00732D1B">
      <w:pPr>
        <w:rPr>
          <w:lang w:val="vi-VN"/>
        </w:rPr>
      </w:pPr>
    </w:p>
    <w:p w14:paraId="4DF87561" w14:textId="77777777" w:rsidR="00732D1B" w:rsidRDefault="00732D1B" w:rsidP="00732D1B">
      <w:pPr>
        <w:rPr>
          <w:lang w:val="vi-VN"/>
        </w:rPr>
      </w:pPr>
    </w:p>
    <w:p w14:paraId="7532700E" w14:textId="77777777" w:rsidR="00732D1B" w:rsidRDefault="00732D1B" w:rsidP="00732D1B">
      <w:pPr>
        <w:rPr>
          <w:lang w:val="vi-VN"/>
        </w:rPr>
      </w:pPr>
    </w:p>
    <w:p w14:paraId="7FE15EA0" w14:textId="77777777" w:rsidR="00732D1B" w:rsidRDefault="00732D1B" w:rsidP="00732D1B">
      <w:pPr>
        <w:rPr>
          <w:lang w:val="vi-VN"/>
        </w:rPr>
      </w:pPr>
    </w:p>
    <w:p w14:paraId="5F50BB9B" w14:textId="77777777" w:rsidR="00732D1B" w:rsidRDefault="00732D1B" w:rsidP="00732D1B">
      <w:pPr>
        <w:rPr>
          <w:lang w:val="vi-VN"/>
        </w:rPr>
      </w:pPr>
    </w:p>
    <w:p w14:paraId="49A5A2CF" w14:textId="77777777" w:rsidR="00732D1B" w:rsidRDefault="00732D1B" w:rsidP="00732D1B">
      <w:pPr>
        <w:rPr>
          <w:lang w:val="vi-VN"/>
        </w:rPr>
      </w:pPr>
    </w:p>
    <w:p w14:paraId="78A45072" w14:textId="77777777" w:rsidR="00732D1B" w:rsidRDefault="00732D1B" w:rsidP="00732D1B">
      <w:pPr>
        <w:rPr>
          <w:lang w:val="vi-VN"/>
        </w:rPr>
      </w:pPr>
    </w:p>
    <w:p w14:paraId="23517B03" w14:textId="77777777" w:rsidR="00732D1B" w:rsidRDefault="00732D1B" w:rsidP="00732D1B">
      <w:pPr>
        <w:rPr>
          <w:lang w:val="vi-VN"/>
        </w:rPr>
      </w:pPr>
    </w:p>
    <w:p w14:paraId="0B72808C" w14:textId="77777777" w:rsidR="00732D1B" w:rsidRDefault="00732D1B" w:rsidP="00732D1B">
      <w:pPr>
        <w:rPr>
          <w:lang w:val="vi-VN"/>
        </w:rPr>
      </w:pPr>
    </w:p>
    <w:p w14:paraId="7D98B381" w14:textId="77777777" w:rsidR="00732D1B" w:rsidRDefault="00732D1B" w:rsidP="00732D1B">
      <w:pPr>
        <w:rPr>
          <w:lang w:val="vi-VN"/>
        </w:rPr>
      </w:pPr>
    </w:p>
    <w:p w14:paraId="3F0E2478" w14:textId="77777777" w:rsidR="00732D1B" w:rsidRDefault="00732D1B" w:rsidP="00732D1B">
      <w:pPr>
        <w:rPr>
          <w:lang w:val="vi-VN"/>
        </w:rPr>
      </w:pPr>
    </w:p>
    <w:p w14:paraId="413C06BE" w14:textId="77777777" w:rsidR="00312CB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1B592D93" w14:textId="77777777" w:rsidR="00312CB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0406A97D" w14:textId="77777777" w:rsidR="00312CB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48F0B407" w14:textId="77777777" w:rsidR="00312CB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45304325" w14:textId="77777777" w:rsidR="00312CB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1C708FB8" w14:textId="77777777" w:rsidR="00312CB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152E0CA4" w14:textId="77777777" w:rsidR="00312CB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157D325F" w14:textId="77777777" w:rsidR="00312CB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0FD9A302" w14:textId="77777777" w:rsidR="00312CB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</w:p>
    <w:p w14:paraId="4C9B77BB" w14:textId="2B4F2C1D" w:rsidR="00732D1B" w:rsidRDefault="00732D1B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  <w:r>
        <w:rPr>
          <w:b/>
          <w:bCs/>
          <w:color w:val="FF0000"/>
          <w:sz w:val="48"/>
          <w:szCs w:val="48"/>
        </w:rPr>
        <w:t>IV</w:t>
      </w:r>
      <w:r w:rsidRPr="009C4672">
        <w:rPr>
          <w:b/>
          <w:bCs/>
          <w:color w:val="FF0000"/>
          <w:sz w:val="48"/>
          <w:szCs w:val="48"/>
        </w:rPr>
        <w:t>.</w:t>
      </w:r>
    </w:p>
    <w:p w14:paraId="4D8908F9" w14:textId="549E846A" w:rsidR="005003E8" w:rsidRPr="00926091" w:rsidRDefault="00312CB1" w:rsidP="00732D1B">
      <w:pPr>
        <w:ind w:left="-142"/>
        <w:jc w:val="center"/>
        <w:rPr>
          <w:b/>
          <w:bCs/>
          <w:color w:val="FF0000"/>
          <w:sz w:val="48"/>
          <w:szCs w:val="48"/>
        </w:rPr>
      </w:pPr>
      <w:r>
        <w:rPr>
          <w:b/>
          <w:bCs/>
          <w:color w:val="FF0000"/>
          <w:sz w:val="48"/>
          <w:szCs w:val="48"/>
        </w:rPr>
        <w:t>Flight</w:t>
      </w:r>
      <w:r>
        <w:rPr>
          <w:b/>
          <w:bCs/>
          <w:color w:val="FF0000"/>
          <w:sz w:val="48"/>
          <w:szCs w:val="48"/>
          <w:lang w:val="vi-VN"/>
        </w:rPr>
        <w:t xml:space="preserve"> Director Unit </w:t>
      </w:r>
      <w:r w:rsidR="00E46F20">
        <w:rPr>
          <w:b/>
          <w:bCs/>
          <w:color w:val="FF0000"/>
          <w:sz w:val="48"/>
          <w:szCs w:val="48"/>
          <w:lang w:val="vi-VN"/>
        </w:rPr>
        <w:t>(</w:t>
      </w:r>
      <w:r w:rsidR="007C7776">
        <w:rPr>
          <w:b/>
          <w:bCs/>
          <w:color w:val="FF0000"/>
          <w:sz w:val="48"/>
          <w:szCs w:val="48"/>
          <w:lang w:val="vi-VN"/>
        </w:rPr>
        <w:t>FDU/AFDS)</w:t>
      </w:r>
    </w:p>
    <w:p w14:paraId="034D1708" w14:textId="1A4F7C4E" w:rsidR="00732D1B" w:rsidRDefault="00732D1B" w:rsidP="00732D1B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  <w:r w:rsidRPr="009C4672">
        <w:rPr>
          <w:b/>
          <w:bCs/>
          <w:color w:val="FF0000"/>
          <w:sz w:val="48"/>
          <w:szCs w:val="48"/>
          <w:lang w:val="vi-VN"/>
        </w:rPr>
        <w:t>(</w:t>
      </w:r>
      <w:r w:rsidR="00920325">
        <w:rPr>
          <w:b/>
          <w:bCs/>
          <w:color w:val="FF0000"/>
          <w:sz w:val="48"/>
          <w:szCs w:val="48"/>
          <w:lang w:val="vi-VN"/>
        </w:rPr>
        <w:t>Bảng</w:t>
      </w:r>
      <w:r w:rsidR="005003E8">
        <w:rPr>
          <w:b/>
          <w:bCs/>
          <w:color w:val="FF0000"/>
          <w:sz w:val="48"/>
          <w:szCs w:val="48"/>
          <w:lang w:val="vi-VN"/>
        </w:rPr>
        <w:t xml:space="preserve"> điều khiển</w:t>
      </w:r>
      <w:r w:rsidR="00920325">
        <w:rPr>
          <w:b/>
          <w:bCs/>
          <w:color w:val="FF0000"/>
          <w:sz w:val="48"/>
          <w:szCs w:val="48"/>
          <w:lang w:val="vi-VN"/>
        </w:rPr>
        <w:t xml:space="preserve"> tự động lái</w:t>
      </w:r>
      <w:r w:rsidRPr="009C4672">
        <w:rPr>
          <w:b/>
          <w:bCs/>
          <w:color w:val="FF0000"/>
          <w:sz w:val="48"/>
          <w:szCs w:val="48"/>
          <w:lang w:val="vi-VN"/>
        </w:rPr>
        <w:t>)</w:t>
      </w:r>
    </w:p>
    <w:p w14:paraId="57D97647" w14:textId="77777777" w:rsidR="00732D1B" w:rsidRDefault="00732D1B" w:rsidP="00732D1B">
      <w:pPr>
        <w:rPr>
          <w:lang w:val="vi-VN"/>
        </w:rPr>
      </w:pPr>
    </w:p>
    <w:p w14:paraId="007591FF" w14:textId="77777777" w:rsidR="00312CB1" w:rsidRDefault="00312CB1" w:rsidP="00732D1B">
      <w:pPr>
        <w:rPr>
          <w:lang w:val="vi-VN"/>
        </w:rPr>
      </w:pPr>
    </w:p>
    <w:p w14:paraId="6268C80D" w14:textId="77777777" w:rsidR="00312CB1" w:rsidRDefault="00312CB1" w:rsidP="00732D1B">
      <w:pPr>
        <w:rPr>
          <w:lang w:val="vi-VN"/>
        </w:rPr>
      </w:pPr>
    </w:p>
    <w:p w14:paraId="7D74BEEA" w14:textId="77777777" w:rsidR="00312CB1" w:rsidRDefault="00312CB1" w:rsidP="00732D1B">
      <w:pPr>
        <w:rPr>
          <w:lang w:val="vi-VN"/>
        </w:rPr>
      </w:pPr>
    </w:p>
    <w:p w14:paraId="123F5616" w14:textId="77777777" w:rsidR="00312CB1" w:rsidRDefault="00312CB1" w:rsidP="00732D1B">
      <w:pPr>
        <w:rPr>
          <w:lang w:val="vi-VN"/>
        </w:rPr>
      </w:pPr>
    </w:p>
    <w:p w14:paraId="127690F3" w14:textId="77777777" w:rsidR="00312CB1" w:rsidRDefault="00312CB1" w:rsidP="00732D1B">
      <w:pPr>
        <w:rPr>
          <w:lang w:val="vi-VN"/>
        </w:rPr>
      </w:pPr>
    </w:p>
    <w:p w14:paraId="3F03C7C9" w14:textId="77777777" w:rsidR="00312CB1" w:rsidRDefault="00312CB1" w:rsidP="00732D1B">
      <w:pPr>
        <w:rPr>
          <w:lang w:val="vi-VN"/>
        </w:rPr>
      </w:pPr>
    </w:p>
    <w:p w14:paraId="14C47FE5" w14:textId="77777777" w:rsidR="00312CB1" w:rsidRDefault="00312CB1" w:rsidP="00732D1B">
      <w:pPr>
        <w:rPr>
          <w:lang w:val="vi-VN"/>
        </w:rPr>
      </w:pPr>
    </w:p>
    <w:p w14:paraId="16C69DD5" w14:textId="77777777" w:rsidR="00312CB1" w:rsidRDefault="00312CB1" w:rsidP="00732D1B">
      <w:pPr>
        <w:rPr>
          <w:lang w:val="vi-VN"/>
        </w:rPr>
      </w:pPr>
    </w:p>
    <w:p w14:paraId="3FD11851" w14:textId="77777777" w:rsidR="00312CB1" w:rsidRDefault="00312CB1" w:rsidP="00732D1B">
      <w:pPr>
        <w:rPr>
          <w:lang w:val="vi-VN"/>
        </w:rPr>
      </w:pPr>
    </w:p>
    <w:p w14:paraId="0CB92B11" w14:textId="77777777" w:rsidR="00312CB1" w:rsidRDefault="00312CB1" w:rsidP="00732D1B">
      <w:pPr>
        <w:rPr>
          <w:lang w:val="vi-VN"/>
        </w:rPr>
      </w:pPr>
    </w:p>
    <w:p w14:paraId="78FACC0C" w14:textId="77777777" w:rsidR="00312CB1" w:rsidRDefault="00312CB1" w:rsidP="00732D1B">
      <w:pPr>
        <w:rPr>
          <w:lang w:val="vi-VN"/>
        </w:rPr>
      </w:pPr>
    </w:p>
    <w:p w14:paraId="77B8D771" w14:textId="77777777" w:rsidR="00312CB1" w:rsidRDefault="00312CB1" w:rsidP="00732D1B">
      <w:pPr>
        <w:rPr>
          <w:lang w:val="vi-VN"/>
        </w:rPr>
      </w:pPr>
    </w:p>
    <w:p w14:paraId="43AE6F91" w14:textId="77777777" w:rsidR="00312CB1" w:rsidRDefault="00312CB1" w:rsidP="00732D1B">
      <w:pPr>
        <w:rPr>
          <w:lang w:val="vi-VN"/>
        </w:rPr>
      </w:pPr>
    </w:p>
    <w:p w14:paraId="1972B60C" w14:textId="43E2F602" w:rsidR="00926091" w:rsidRDefault="00926091" w:rsidP="00926091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 xml:space="preserve">Bảng điều khiển </w:t>
      </w:r>
      <w:r w:rsidR="00E1607F">
        <w:rPr>
          <w:b/>
          <w:bCs/>
          <w:color w:val="FF0000"/>
          <w:sz w:val="32"/>
          <w:szCs w:val="32"/>
          <w:lang w:val="vi-VN"/>
        </w:rPr>
        <w:t>ga</w:t>
      </w:r>
      <w:r>
        <w:rPr>
          <w:b/>
          <w:bCs/>
          <w:color w:val="FF0000"/>
          <w:sz w:val="32"/>
          <w:szCs w:val="32"/>
          <w:lang w:val="vi-VN"/>
        </w:rPr>
        <w:t xml:space="preserve"> tự động</w:t>
      </w:r>
    </w:p>
    <w:p w14:paraId="7920C0BC" w14:textId="77777777" w:rsidR="00926091" w:rsidRDefault="00926091" w:rsidP="00926091">
      <w:pPr>
        <w:keepNext/>
        <w:jc w:val="center"/>
      </w:pPr>
      <w:r>
        <w:rPr>
          <w:noProof/>
        </w:rPr>
        <w:drawing>
          <wp:inline distT="0" distB="0" distL="0" distR="0" wp14:anchorId="3E9107E4" wp14:editId="1CEB8F94">
            <wp:extent cx="4138441" cy="1749255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20" t="2245" r="3032" b="1"/>
                    <a:stretch/>
                  </pic:blipFill>
                  <pic:spPr bwMode="auto">
                    <a:xfrm>
                      <a:off x="0" y="0"/>
                      <a:ext cx="4140847" cy="175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08D8A" w14:textId="46F963A1" w:rsidR="00926091" w:rsidRDefault="00926091" w:rsidP="00926091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51</w:t>
      </w:r>
      <w:r w:rsidR="003B106A">
        <w:rPr>
          <w:noProof/>
        </w:rPr>
        <w:fldChar w:fldCharType="end"/>
      </w:r>
      <w:r>
        <w:rPr>
          <w:lang w:val="vi-VN"/>
        </w:rPr>
        <w:t xml:space="preserve">: Bảng điều khiển </w:t>
      </w:r>
      <w:r w:rsidR="00311A21">
        <w:rPr>
          <w:lang w:val="vi-VN"/>
        </w:rPr>
        <w:t>ga</w:t>
      </w:r>
      <w:r>
        <w:rPr>
          <w:lang w:val="vi-VN"/>
        </w:rPr>
        <w:t xml:space="preserve"> tự động</w:t>
      </w:r>
    </w:p>
    <w:p w14:paraId="79F42869" w14:textId="38B1A84B" w:rsidR="001E1868" w:rsidRPr="008F4069" w:rsidRDefault="001E1868" w:rsidP="001E1868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>1. Công tắc ARM Autothrottle (A/T)</w:t>
      </w:r>
    </w:p>
    <w:p w14:paraId="26BF4D91" w14:textId="4E54199B" w:rsidR="001E1868" w:rsidRPr="008F4069" w:rsidRDefault="001E1868" w:rsidP="001E1868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 xml:space="preserve">2. </w:t>
      </w:r>
      <w:r w:rsidR="00E755A3" w:rsidRPr="008F4069">
        <w:rPr>
          <w:sz w:val="24"/>
          <w:szCs w:val="24"/>
          <w:lang w:val="vi-VN"/>
        </w:rPr>
        <w:t>Tăng độ cao</w:t>
      </w:r>
      <w:r w:rsidRPr="008F4069">
        <w:rPr>
          <w:sz w:val="24"/>
          <w:szCs w:val="24"/>
          <w:lang w:val="vi-VN"/>
        </w:rPr>
        <w:t>/Liên tục (CLB/CON)</w:t>
      </w:r>
    </w:p>
    <w:p w14:paraId="140F6C40" w14:textId="77777777" w:rsidR="001E1868" w:rsidRPr="008F4069" w:rsidRDefault="001E1868" w:rsidP="001E1868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>3. Công tắc tương tác ga tự động (A / T)</w:t>
      </w:r>
    </w:p>
    <w:p w14:paraId="2EB88C0C" w14:textId="0AFFFB0A" w:rsidR="001E1868" w:rsidRPr="008F4069" w:rsidRDefault="001E1868" w:rsidP="001E1868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>4.</w:t>
      </w:r>
      <w:r w:rsidR="00724793" w:rsidRPr="008F4069">
        <w:rPr>
          <w:sz w:val="24"/>
          <w:szCs w:val="24"/>
          <w:lang w:val="vi-VN"/>
        </w:rPr>
        <w:t xml:space="preserve"> Đèn</w:t>
      </w:r>
      <w:r w:rsidRPr="008F4069">
        <w:rPr>
          <w:sz w:val="24"/>
          <w:szCs w:val="24"/>
          <w:lang w:val="vi-VN"/>
        </w:rPr>
        <w:t xml:space="preserve"> Autothrottle </w:t>
      </w:r>
      <w:r w:rsidR="00724793" w:rsidRPr="008F4069">
        <w:rPr>
          <w:sz w:val="24"/>
          <w:szCs w:val="24"/>
          <w:lang w:val="vi-VN"/>
        </w:rPr>
        <w:t>đã bật</w:t>
      </w:r>
      <w:r w:rsidR="00054021">
        <w:rPr>
          <w:sz w:val="24"/>
          <w:szCs w:val="24"/>
          <w:lang w:val="vi-VN"/>
        </w:rPr>
        <w:t xml:space="preserve"> </w:t>
      </w:r>
      <w:r w:rsidR="00054021" w:rsidRPr="004011E3">
        <w:rPr>
          <w:color w:val="FFC000"/>
          <w:sz w:val="24"/>
          <w:szCs w:val="24"/>
          <w:lang w:val="vi-VN"/>
        </w:rPr>
        <w:t>|=|</w:t>
      </w:r>
    </w:p>
    <w:p w14:paraId="3A405371" w14:textId="4102656D" w:rsidR="00926091" w:rsidRPr="008F4069" w:rsidRDefault="001E1868" w:rsidP="001E1868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 xml:space="preserve">5. </w:t>
      </w:r>
      <w:r w:rsidR="00CF0318" w:rsidRPr="008F4069">
        <w:rPr>
          <w:sz w:val="24"/>
          <w:szCs w:val="24"/>
          <w:lang w:val="vi-VN"/>
        </w:rPr>
        <w:t xml:space="preserve">Điểm ấn kích hoạt </w:t>
      </w:r>
      <w:r w:rsidR="00C26019">
        <w:rPr>
          <w:sz w:val="24"/>
          <w:szCs w:val="24"/>
          <w:lang w:val="vi-VN"/>
        </w:rPr>
        <w:t>TO</w:t>
      </w:r>
      <w:r w:rsidRPr="008F4069">
        <w:rPr>
          <w:sz w:val="24"/>
          <w:szCs w:val="24"/>
          <w:lang w:val="vi-VN"/>
        </w:rPr>
        <w:t>/GA</w:t>
      </w:r>
    </w:p>
    <w:p w14:paraId="57C10B68" w14:textId="77777777" w:rsidR="00312CB1" w:rsidRDefault="00312CB1" w:rsidP="00732D1B">
      <w:pPr>
        <w:rPr>
          <w:lang w:val="vi-VN"/>
        </w:rPr>
      </w:pPr>
    </w:p>
    <w:p w14:paraId="4DDFF8B8" w14:textId="77777777" w:rsidR="00312CB1" w:rsidRDefault="00312CB1" w:rsidP="00732D1B">
      <w:pPr>
        <w:rPr>
          <w:lang w:val="vi-VN"/>
        </w:rPr>
      </w:pPr>
    </w:p>
    <w:p w14:paraId="7E4630F6" w14:textId="77777777" w:rsidR="00312CB1" w:rsidRDefault="00312CB1" w:rsidP="00732D1B">
      <w:pPr>
        <w:rPr>
          <w:lang w:val="vi-VN"/>
        </w:rPr>
      </w:pPr>
    </w:p>
    <w:p w14:paraId="27E79F3E" w14:textId="77777777" w:rsidR="00312CB1" w:rsidRDefault="00312CB1" w:rsidP="00732D1B">
      <w:pPr>
        <w:rPr>
          <w:lang w:val="vi-VN"/>
        </w:rPr>
      </w:pPr>
    </w:p>
    <w:p w14:paraId="7A31E614" w14:textId="77777777" w:rsidR="00E1607F" w:rsidRDefault="00E1607F" w:rsidP="00732D1B">
      <w:pPr>
        <w:rPr>
          <w:lang w:val="vi-VN"/>
        </w:rPr>
      </w:pPr>
    </w:p>
    <w:p w14:paraId="317949B4" w14:textId="77777777" w:rsidR="00E1607F" w:rsidRDefault="00E1607F" w:rsidP="00732D1B">
      <w:pPr>
        <w:rPr>
          <w:lang w:val="vi-VN"/>
        </w:rPr>
      </w:pPr>
    </w:p>
    <w:p w14:paraId="3BC80390" w14:textId="77777777" w:rsidR="00E1607F" w:rsidRDefault="00E1607F" w:rsidP="00732D1B">
      <w:pPr>
        <w:rPr>
          <w:lang w:val="vi-VN"/>
        </w:rPr>
      </w:pPr>
    </w:p>
    <w:p w14:paraId="6A5518E6" w14:textId="77777777" w:rsidR="00E1607F" w:rsidRDefault="00E1607F" w:rsidP="00732D1B">
      <w:pPr>
        <w:rPr>
          <w:lang w:val="vi-VN"/>
        </w:rPr>
      </w:pPr>
    </w:p>
    <w:p w14:paraId="3B051768" w14:textId="77777777" w:rsidR="00E1607F" w:rsidRDefault="00E1607F" w:rsidP="00732D1B">
      <w:pPr>
        <w:rPr>
          <w:lang w:val="vi-VN"/>
        </w:rPr>
      </w:pPr>
    </w:p>
    <w:p w14:paraId="6F09C623" w14:textId="77777777" w:rsidR="00E1607F" w:rsidRDefault="00E1607F" w:rsidP="00732D1B">
      <w:pPr>
        <w:rPr>
          <w:lang w:val="vi-VN"/>
        </w:rPr>
      </w:pPr>
    </w:p>
    <w:p w14:paraId="45608ACF" w14:textId="77777777" w:rsidR="00E1607F" w:rsidRDefault="00E1607F" w:rsidP="00732D1B">
      <w:pPr>
        <w:rPr>
          <w:lang w:val="vi-VN"/>
        </w:rPr>
      </w:pPr>
    </w:p>
    <w:p w14:paraId="312E5529" w14:textId="77777777" w:rsidR="00E1607F" w:rsidRDefault="00E1607F" w:rsidP="00732D1B">
      <w:pPr>
        <w:rPr>
          <w:lang w:val="vi-VN"/>
        </w:rPr>
      </w:pPr>
    </w:p>
    <w:p w14:paraId="7E10760C" w14:textId="77777777" w:rsidR="00E1607F" w:rsidRDefault="00E1607F" w:rsidP="00732D1B">
      <w:pPr>
        <w:rPr>
          <w:lang w:val="vi-VN"/>
        </w:rPr>
      </w:pPr>
    </w:p>
    <w:p w14:paraId="4AF2695F" w14:textId="77777777" w:rsidR="00E1607F" w:rsidRDefault="00E1607F" w:rsidP="00732D1B">
      <w:pPr>
        <w:rPr>
          <w:lang w:val="vi-VN"/>
        </w:rPr>
      </w:pPr>
    </w:p>
    <w:p w14:paraId="1FD26016" w14:textId="77777777" w:rsidR="00E1607F" w:rsidRDefault="00E1607F" w:rsidP="00732D1B">
      <w:pPr>
        <w:rPr>
          <w:lang w:val="vi-VN"/>
        </w:rPr>
      </w:pPr>
    </w:p>
    <w:p w14:paraId="3E3D201A" w14:textId="77777777" w:rsidR="00E1607F" w:rsidRDefault="00E1607F" w:rsidP="00732D1B">
      <w:pPr>
        <w:rPr>
          <w:lang w:val="vi-VN"/>
        </w:rPr>
      </w:pPr>
    </w:p>
    <w:p w14:paraId="489E824A" w14:textId="77777777" w:rsidR="00E1607F" w:rsidRDefault="00E1607F" w:rsidP="00732D1B">
      <w:pPr>
        <w:rPr>
          <w:lang w:val="vi-VN"/>
        </w:rPr>
      </w:pPr>
    </w:p>
    <w:p w14:paraId="09D1A268" w14:textId="77777777" w:rsidR="00E1607F" w:rsidRDefault="00E1607F" w:rsidP="00732D1B">
      <w:pPr>
        <w:rPr>
          <w:lang w:val="vi-VN"/>
        </w:rPr>
      </w:pPr>
    </w:p>
    <w:p w14:paraId="010BF9A4" w14:textId="77777777" w:rsidR="00E1607F" w:rsidRDefault="00E1607F" w:rsidP="00732D1B">
      <w:pPr>
        <w:rPr>
          <w:lang w:val="vi-VN"/>
        </w:rPr>
      </w:pPr>
    </w:p>
    <w:p w14:paraId="718189B2" w14:textId="77777777" w:rsidR="00E1607F" w:rsidRDefault="00E1607F" w:rsidP="00732D1B">
      <w:pPr>
        <w:rPr>
          <w:lang w:val="vi-VN"/>
        </w:rPr>
      </w:pPr>
    </w:p>
    <w:p w14:paraId="50BD48A4" w14:textId="77777777" w:rsidR="00E1607F" w:rsidRDefault="00E1607F" w:rsidP="00732D1B">
      <w:pPr>
        <w:rPr>
          <w:lang w:val="vi-VN"/>
        </w:rPr>
      </w:pPr>
    </w:p>
    <w:p w14:paraId="7EE79CDE" w14:textId="78BCABE0" w:rsidR="00E1607F" w:rsidRDefault="00E1607F" w:rsidP="00E1607F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Bảng điều khiển vận tốc (IAS</w:t>
      </w:r>
      <w:r w:rsidR="009A0A65" w:rsidRPr="00777C26">
        <w:rPr>
          <w:vertAlign w:val="superscript"/>
          <w:lang w:val="vi-VN"/>
        </w:rPr>
        <w:t>(</w:t>
      </w:r>
      <w:r w:rsidR="009A0A65">
        <w:rPr>
          <w:vertAlign w:val="superscript"/>
          <w:lang w:val="vi-VN"/>
        </w:rPr>
        <w:t>7</w:t>
      </w:r>
      <w:r w:rsidR="009A0A65" w:rsidRPr="00777C26">
        <w:rPr>
          <w:vertAlign w:val="superscript"/>
          <w:lang w:val="vi-VN"/>
        </w:rPr>
        <w:t>)</w:t>
      </w:r>
      <w:r>
        <w:rPr>
          <w:b/>
          <w:bCs/>
          <w:color w:val="FF0000"/>
          <w:sz w:val="32"/>
          <w:szCs w:val="32"/>
          <w:lang w:val="vi-VN"/>
        </w:rPr>
        <w:t>/</w:t>
      </w:r>
      <w:r w:rsidR="00341833">
        <w:rPr>
          <w:b/>
          <w:bCs/>
          <w:color w:val="FF0000"/>
          <w:sz w:val="32"/>
          <w:szCs w:val="32"/>
          <w:lang w:val="vi-VN"/>
        </w:rPr>
        <w:t>Mach</w:t>
      </w:r>
      <w:r w:rsidR="009A0A65" w:rsidRPr="00777C26">
        <w:rPr>
          <w:vertAlign w:val="superscript"/>
          <w:lang w:val="vi-VN"/>
        </w:rPr>
        <w:t>(6)</w:t>
      </w:r>
      <w:r w:rsidR="00341833">
        <w:rPr>
          <w:b/>
          <w:bCs/>
          <w:color w:val="FF0000"/>
          <w:sz w:val="32"/>
          <w:szCs w:val="32"/>
          <w:lang w:val="vi-VN"/>
        </w:rPr>
        <w:t>)</w:t>
      </w:r>
      <w:r>
        <w:rPr>
          <w:b/>
          <w:bCs/>
          <w:color w:val="FF0000"/>
          <w:sz w:val="32"/>
          <w:szCs w:val="32"/>
          <w:lang w:val="vi-VN"/>
        </w:rPr>
        <w:t xml:space="preserve"> tự động</w:t>
      </w:r>
    </w:p>
    <w:p w14:paraId="07D10BFE" w14:textId="77777777" w:rsidR="00311A21" w:rsidRDefault="00311A21" w:rsidP="00311A21">
      <w:pPr>
        <w:keepNext/>
        <w:jc w:val="center"/>
      </w:pPr>
      <w:r w:rsidRPr="00311A21">
        <w:rPr>
          <w:noProof/>
          <w:lang w:val="vi-VN"/>
        </w:rPr>
        <w:drawing>
          <wp:inline distT="0" distB="0" distL="0" distR="0" wp14:anchorId="7F13CE35" wp14:editId="3DD91337">
            <wp:extent cx="4493617" cy="1729624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" r="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617" cy="172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146E" w14:textId="5F66B5DA" w:rsidR="00E1607F" w:rsidRDefault="00311A21" w:rsidP="00311A21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52</w:t>
      </w:r>
      <w:r w:rsidR="003B106A">
        <w:rPr>
          <w:noProof/>
        </w:rPr>
        <w:fldChar w:fldCharType="end"/>
      </w:r>
      <w:r>
        <w:rPr>
          <w:lang w:val="vi-VN"/>
        </w:rPr>
        <w:t>: Bảng điều khiển vận tốc tự động</w:t>
      </w:r>
    </w:p>
    <w:p w14:paraId="37ECB37D" w14:textId="18871C5F" w:rsidR="0088206D" w:rsidRPr="008F4069" w:rsidRDefault="0088206D" w:rsidP="0088206D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>1. Công tắc tham chiếu IAS</w:t>
      </w:r>
      <w:r w:rsidR="009A0A65" w:rsidRPr="008F4069">
        <w:rPr>
          <w:sz w:val="24"/>
          <w:szCs w:val="24"/>
          <w:vertAlign w:val="superscript"/>
          <w:lang w:val="vi-VN"/>
        </w:rPr>
        <w:t>(7)</w:t>
      </w:r>
      <w:r w:rsidRPr="008F4069">
        <w:rPr>
          <w:sz w:val="24"/>
          <w:szCs w:val="24"/>
          <w:lang w:val="vi-VN"/>
        </w:rPr>
        <w:t>/MACH</w:t>
      </w:r>
      <w:r w:rsidR="003460F9" w:rsidRPr="008F4069">
        <w:rPr>
          <w:sz w:val="24"/>
          <w:szCs w:val="24"/>
          <w:vertAlign w:val="superscript"/>
          <w:lang w:val="vi-VN"/>
        </w:rPr>
        <w:t>(6)</w:t>
      </w:r>
    </w:p>
    <w:p w14:paraId="0EAE9F40" w14:textId="6E30B3E4" w:rsidR="0088206D" w:rsidRPr="008F4069" w:rsidRDefault="0088206D" w:rsidP="0088206D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>2. Cửa sổ IAS</w:t>
      </w:r>
      <w:r w:rsidR="00732F40" w:rsidRPr="008F4069">
        <w:rPr>
          <w:sz w:val="24"/>
          <w:szCs w:val="24"/>
          <w:vertAlign w:val="superscript"/>
          <w:lang w:val="vi-VN"/>
        </w:rPr>
        <w:t>(7)</w:t>
      </w:r>
      <w:r w:rsidRPr="008F4069">
        <w:rPr>
          <w:sz w:val="24"/>
          <w:szCs w:val="24"/>
          <w:lang w:val="vi-VN"/>
        </w:rPr>
        <w:t>/MACH</w:t>
      </w:r>
      <w:r w:rsidR="003460F9" w:rsidRPr="008F4069">
        <w:rPr>
          <w:sz w:val="24"/>
          <w:szCs w:val="24"/>
          <w:vertAlign w:val="superscript"/>
          <w:lang w:val="vi-VN"/>
        </w:rPr>
        <w:t>(6)</w:t>
      </w:r>
    </w:p>
    <w:p w14:paraId="5C200FBF" w14:textId="54982D98" w:rsidR="0088206D" w:rsidRPr="008F4069" w:rsidRDefault="0088206D" w:rsidP="0088206D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>3. Bộ chọn IAS</w:t>
      </w:r>
      <w:r w:rsidR="00732F40" w:rsidRPr="008F4069">
        <w:rPr>
          <w:sz w:val="24"/>
          <w:szCs w:val="24"/>
          <w:vertAlign w:val="superscript"/>
          <w:lang w:val="vi-VN"/>
        </w:rPr>
        <w:t>(7)</w:t>
      </w:r>
      <w:r w:rsidRPr="008F4069">
        <w:rPr>
          <w:sz w:val="24"/>
          <w:szCs w:val="24"/>
          <w:lang w:val="vi-VN"/>
        </w:rPr>
        <w:t>/MACH</w:t>
      </w:r>
      <w:r w:rsidR="003460F9" w:rsidRPr="008F4069">
        <w:rPr>
          <w:sz w:val="24"/>
          <w:szCs w:val="24"/>
          <w:vertAlign w:val="superscript"/>
          <w:lang w:val="vi-VN"/>
        </w:rPr>
        <w:t>(6)</w:t>
      </w:r>
    </w:p>
    <w:p w14:paraId="24699E05" w14:textId="7E08B6B9" w:rsidR="00311A21" w:rsidRPr="008F4069" w:rsidRDefault="009E2E1F" w:rsidP="0088206D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>4</w:t>
      </w:r>
      <w:r w:rsidR="00165540" w:rsidRPr="008F4069">
        <w:rPr>
          <w:sz w:val="24"/>
          <w:szCs w:val="24"/>
          <w:lang w:val="vi-VN"/>
        </w:rPr>
        <w:t>.</w:t>
      </w:r>
      <w:r w:rsidR="0088206D" w:rsidRPr="008F4069">
        <w:rPr>
          <w:sz w:val="24"/>
          <w:szCs w:val="24"/>
          <w:lang w:val="vi-VN"/>
        </w:rPr>
        <w:t xml:space="preserve"> </w:t>
      </w:r>
      <w:r w:rsidR="001044F8" w:rsidRPr="008F4069">
        <w:rPr>
          <w:sz w:val="24"/>
          <w:szCs w:val="24"/>
          <w:lang w:val="vi-VN"/>
        </w:rPr>
        <w:t xml:space="preserve">Chỉ thị tốc độ </w:t>
      </w:r>
      <w:r w:rsidR="00A57633" w:rsidRPr="008F4069">
        <w:rPr>
          <w:sz w:val="24"/>
          <w:szCs w:val="24"/>
          <w:lang w:val="vi-VN"/>
        </w:rPr>
        <w:t>lên ATC</w:t>
      </w:r>
    </w:p>
    <w:p w14:paraId="115AB5B5" w14:textId="77777777" w:rsidR="0034725D" w:rsidRDefault="0034725D" w:rsidP="0088206D">
      <w:pPr>
        <w:rPr>
          <w:lang w:val="vi-VN"/>
        </w:rPr>
      </w:pPr>
    </w:p>
    <w:p w14:paraId="079E0BBE" w14:textId="77777777" w:rsidR="0034725D" w:rsidRDefault="0034725D" w:rsidP="0088206D">
      <w:pPr>
        <w:rPr>
          <w:lang w:val="vi-VN"/>
        </w:rPr>
      </w:pPr>
    </w:p>
    <w:p w14:paraId="75650D10" w14:textId="77777777" w:rsidR="0034725D" w:rsidRDefault="0034725D" w:rsidP="0088206D">
      <w:pPr>
        <w:rPr>
          <w:lang w:val="vi-VN"/>
        </w:rPr>
      </w:pPr>
    </w:p>
    <w:p w14:paraId="326EF190" w14:textId="77777777" w:rsidR="0034725D" w:rsidRDefault="0034725D" w:rsidP="0088206D">
      <w:pPr>
        <w:rPr>
          <w:lang w:val="vi-VN"/>
        </w:rPr>
      </w:pPr>
    </w:p>
    <w:p w14:paraId="62BA3B4C" w14:textId="77777777" w:rsidR="0034725D" w:rsidRDefault="0034725D" w:rsidP="0088206D">
      <w:pPr>
        <w:rPr>
          <w:lang w:val="vi-VN"/>
        </w:rPr>
      </w:pPr>
    </w:p>
    <w:p w14:paraId="12ECA783" w14:textId="77777777" w:rsidR="0034725D" w:rsidRDefault="0034725D" w:rsidP="0088206D">
      <w:pPr>
        <w:rPr>
          <w:lang w:val="vi-VN"/>
        </w:rPr>
      </w:pPr>
    </w:p>
    <w:p w14:paraId="70B124E3" w14:textId="77777777" w:rsidR="0034725D" w:rsidRDefault="0034725D" w:rsidP="0088206D">
      <w:pPr>
        <w:rPr>
          <w:lang w:val="vi-VN"/>
        </w:rPr>
      </w:pPr>
    </w:p>
    <w:p w14:paraId="1034FB38" w14:textId="77777777" w:rsidR="0034725D" w:rsidRDefault="0034725D" w:rsidP="0088206D">
      <w:pPr>
        <w:rPr>
          <w:lang w:val="vi-VN"/>
        </w:rPr>
      </w:pPr>
    </w:p>
    <w:p w14:paraId="30C2C578" w14:textId="77777777" w:rsidR="0034725D" w:rsidRDefault="0034725D" w:rsidP="0088206D">
      <w:pPr>
        <w:rPr>
          <w:lang w:val="vi-VN"/>
        </w:rPr>
      </w:pPr>
    </w:p>
    <w:p w14:paraId="16277AB3" w14:textId="77777777" w:rsidR="0034725D" w:rsidRDefault="0034725D" w:rsidP="0088206D">
      <w:pPr>
        <w:rPr>
          <w:lang w:val="vi-VN"/>
        </w:rPr>
      </w:pPr>
    </w:p>
    <w:p w14:paraId="69591D0A" w14:textId="77777777" w:rsidR="0034725D" w:rsidRDefault="0034725D" w:rsidP="0088206D">
      <w:pPr>
        <w:rPr>
          <w:lang w:val="vi-VN"/>
        </w:rPr>
      </w:pPr>
    </w:p>
    <w:p w14:paraId="35E062A3" w14:textId="77777777" w:rsidR="0034725D" w:rsidRDefault="0034725D" w:rsidP="0088206D">
      <w:pPr>
        <w:rPr>
          <w:lang w:val="vi-VN"/>
        </w:rPr>
      </w:pPr>
    </w:p>
    <w:p w14:paraId="12D8D134" w14:textId="77777777" w:rsidR="0034725D" w:rsidRDefault="0034725D" w:rsidP="0088206D">
      <w:pPr>
        <w:rPr>
          <w:lang w:val="vi-VN"/>
        </w:rPr>
      </w:pPr>
    </w:p>
    <w:p w14:paraId="48D291F1" w14:textId="77777777" w:rsidR="0034725D" w:rsidRDefault="0034725D" w:rsidP="0088206D">
      <w:pPr>
        <w:rPr>
          <w:lang w:val="vi-VN"/>
        </w:rPr>
      </w:pPr>
    </w:p>
    <w:p w14:paraId="133DD300" w14:textId="77777777" w:rsidR="0034725D" w:rsidRDefault="0034725D" w:rsidP="0088206D">
      <w:pPr>
        <w:rPr>
          <w:lang w:val="vi-VN"/>
        </w:rPr>
      </w:pPr>
    </w:p>
    <w:p w14:paraId="01A7E914" w14:textId="77777777" w:rsidR="0034725D" w:rsidRDefault="0034725D" w:rsidP="0088206D">
      <w:pPr>
        <w:rPr>
          <w:lang w:val="vi-VN"/>
        </w:rPr>
      </w:pPr>
    </w:p>
    <w:p w14:paraId="5F0CE6BB" w14:textId="77777777" w:rsidR="0034725D" w:rsidRDefault="0034725D" w:rsidP="0088206D">
      <w:pPr>
        <w:rPr>
          <w:lang w:val="vi-VN"/>
        </w:rPr>
      </w:pPr>
    </w:p>
    <w:p w14:paraId="4BE51CE0" w14:textId="77777777" w:rsidR="0034725D" w:rsidRDefault="0034725D" w:rsidP="0088206D">
      <w:pPr>
        <w:rPr>
          <w:lang w:val="vi-VN"/>
        </w:rPr>
      </w:pPr>
    </w:p>
    <w:p w14:paraId="7F34ECB8" w14:textId="77777777" w:rsidR="0034725D" w:rsidRDefault="0034725D" w:rsidP="0088206D">
      <w:pPr>
        <w:rPr>
          <w:lang w:val="vi-VN"/>
        </w:rPr>
      </w:pPr>
    </w:p>
    <w:p w14:paraId="03B82482" w14:textId="77777777" w:rsidR="0034725D" w:rsidRDefault="0034725D" w:rsidP="0088206D">
      <w:pPr>
        <w:rPr>
          <w:lang w:val="vi-VN"/>
        </w:rPr>
      </w:pPr>
    </w:p>
    <w:p w14:paraId="7875924F" w14:textId="77777777" w:rsidR="0034725D" w:rsidRDefault="0034725D" w:rsidP="0088206D">
      <w:pPr>
        <w:rPr>
          <w:lang w:val="vi-VN"/>
        </w:rPr>
      </w:pPr>
    </w:p>
    <w:p w14:paraId="6EB196AA" w14:textId="77777777" w:rsidR="0034725D" w:rsidRDefault="0034725D" w:rsidP="0088206D">
      <w:pPr>
        <w:rPr>
          <w:lang w:val="vi-VN"/>
        </w:rPr>
      </w:pPr>
    </w:p>
    <w:p w14:paraId="0515CC38" w14:textId="7D9D2254" w:rsidR="0034725D" w:rsidRDefault="0034725D" w:rsidP="0034725D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 xml:space="preserve">Bảng điều khiển </w:t>
      </w:r>
      <w:r w:rsidR="000C3D06">
        <w:rPr>
          <w:b/>
          <w:bCs/>
          <w:color w:val="FF0000"/>
          <w:sz w:val="32"/>
          <w:szCs w:val="32"/>
          <w:lang w:val="vi-VN"/>
        </w:rPr>
        <w:t>hướng tự động</w:t>
      </w:r>
    </w:p>
    <w:p w14:paraId="7AB3C39B" w14:textId="77777777" w:rsidR="009B1C87" w:rsidRDefault="009B1C87" w:rsidP="009B1C87">
      <w:pPr>
        <w:keepNext/>
        <w:jc w:val="center"/>
      </w:pPr>
      <w:r w:rsidRPr="009B1C87">
        <w:rPr>
          <w:noProof/>
          <w:lang w:val="vi-VN"/>
        </w:rPr>
        <w:drawing>
          <wp:inline distT="0" distB="0" distL="0" distR="0" wp14:anchorId="7C7509F8" wp14:editId="310C77FD">
            <wp:extent cx="4229100" cy="1866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A68A" w14:textId="08056B0F" w:rsidR="0034725D" w:rsidRDefault="009B1C87" w:rsidP="009B1C87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53</w:t>
      </w:r>
      <w:r w:rsidR="003B106A">
        <w:rPr>
          <w:noProof/>
        </w:rPr>
        <w:fldChar w:fldCharType="end"/>
      </w:r>
      <w:r>
        <w:rPr>
          <w:lang w:val="vi-VN"/>
        </w:rPr>
        <w:t>: Bảng điều hướng tự động</w:t>
      </w:r>
    </w:p>
    <w:p w14:paraId="14CAEEFB" w14:textId="254FE3DF" w:rsidR="00FB42CE" w:rsidRPr="008F4069" w:rsidRDefault="005B5281" w:rsidP="005B5281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>1. Công tắc LNAV</w:t>
      </w:r>
    </w:p>
    <w:p w14:paraId="7936F077" w14:textId="22F7F9DC" w:rsidR="005B5281" w:rsidRPr="008F4069" w:rsidRDefault="005B5281" w:rsidP="005B5281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 xml:space="preserve">2. </w:t>
      </w:r>
      <w:r w:rsidR="009C6152" w:rsidRPr="008F4069">
        <w:rPr>
          <w:sz w:val="24"/>
          <w:szCs w:val="24"/>
          <w:lang w:val="vi-VN"/>
        </w:rPr>
        <w:t>Côn</w:t>
      </w:r>
      <w:r w:rsidRPr="008F4069">
        <w:rPr>
          <w:sz w:val="24"/>
          <w:szCs w:val="24"/>
          <w:lang w:val="vi-VN"/>
        </w:rPr>
        <w:t>g tắc VNAV</w:t>
      </w:r>
    </w:p>
    <w:p w14:paraId="0510D4DD" w14:textId="0B6DC390" w:rsidR="005B5281" w:rsidRPr="008F4069" w:rsidRDefault="005B5281" w:rsidP="005B5281">
      <w:pPr>
        <w:rPr>
          <w:sz w:val="24"/>
          <w:szCs w:val="24"/>
          <w:lang w:val="vi-VN"/>
        </w:rPr>
      </w:pPr>
      <w:r w:rsidRPr="008F4069">
        <w:rPr>
          <w:sz w:val="24"/>
          <w:szCs w:val="24"/>
          <w:lang w:val="vi-VN"/>
        </w:rPr>
        <w:t xml:space="preserve">3. </w:t>
      </w:r>
      <w:r w:rsidR="009C6152" w:rsidRPr="008F4069">
        <w:rPr>
          <w:sz w:val="24"/>
          <w:szCs w:val="24"/>
          <w:lang w:val="vi-VN"/>
        </w:rPr>
        <w:t>Công tắc FLCH</w:t>
      </w:r>
    </w:p>
    <w:p w14:paraId="0E61C522" w14:textId="77777777" w:rsidR="009C6152" w:rsidRDefault="009C6152" w:rsidP="005B5281">
      <w:pPr>
        <w:rPr>
          <w:lang w:val="vi-VN"/>
        </w:rPr>
      </w:pPr>
    </w:p>
    <w:p w14:paraId="6DA8999F" w14:textId="77777777" w:rsidR="008514CF" w:rsidRDefault="008514CF" w:rsidP="005B5281">
      <w:pPr>
        <w:rPr>
          <w:lang w:val="vi-VN"/>
        </w:rPr>
      </w:pPr>
    </w:p>
    <w:p w14:paraId="282B3E33" w14:textId="77777777" w:rsidR="008514CF" w:rsidRDefault="008514CF" w:rsidP="005B5281">
      <w:pPr>
        <w:rPr>
          <w:lang w:val="vi-VN"/>
        </w:rPr>
      </w:pPr>
    </w:p>
    <w:p w14:paraId="34596310" w14:textId="77777777" w:rsidR="008514CF" w:rsidRDefault="008514CF" w:rsidP="005B5281">
      <w:pPr>
        <w:rPr>
          <w:lang w:val="vi-VN"/>
        </w:rPr>
      </w:pPr>
    </w:p>
    <w:p w14:paraId="28553615" w14:textId="77777777" w:rsidR="008514CF" w:rsidRDefault="008514CF" w:rsidP="005B5281">
      <w:pPr>
        <w:rPr>
          <w:lang w:val="vi-VN"/>
        </w:rPr>
      </w:pPr>
    </w:p>
    <w:p w14:paraId="2C406545" w14:textId="77777777" w:rsidR="008514CF" w:rsidRDefault="008514CF" w:rsidP="005B5281">
      <w:pPr>
        <w:rPr>
          <w:lang w:val="vi-VN"/>
        </w:rPr>
      </w:pPr>
    </w:p>
    <w:p w14:paraId="04B1B76D" w14:textId="77777777" w:rsidR="008514CF" w:rsidRDefault="008514CF" w:rsidP="005B5281">
      <w:pPr>
        <w:rPr>
          <w:lang w:val="vi-VN"/>
        </w:rPr>
      </w:pPr>
    </w:p>
    <w:p w14:paraId="32338BF4" w14:textId="77777777" w:rsidR="008514CF" w:rsidRDefault="008514CF" w:rsidP="005B5281">
      <w:pPr>
        <w:rPr>
          <w:lang w:val="vi-VN"/>
        </w:rPr>
      </w:pPr>
    </w:p>
    <w:p w14:paraId="7C22C52B" w14:textId="77777777" w:rsidR="008514CF" w:rsidRDefault="008514CF" w:rsidP="005B5281">
      <w:pPr>
        <w:rPr>
          <w:lang w:val="vi-VN"/>
        </w:rPr>
      </w:pPr>
    </w:p>
    <w:p w14:paraId="6E61D132" w14:textId="77777777" w:rsidR="008514CF" w:rsidRDefault="008514CF" w:rsidP="005B5281">
      <w:pPr>
        <w:rPr>
          <w:lang w:val="vi-VN"/>
        </w:rPr>
      </w:pPr>
    </w:p>
    <w:p w14:paraId="49E28EEE" w14:textId="77777777" w:rsidR="008514CF" w:rsidRDefault="008514CF" w:rsidP="005B5281">
      <w:pPr>
        <w:rPr>
          <w:lang w:val="vi-VN"/>
        </w:rPr>
      </w:pPr>
    </w:p>
    <w:p w14:paraId="6A29C98F" w14:textId="77777777" w:rsidR="008514CF" w:rsidRDefault="008514CF" w:rsidP="005B5281">
      <w:pPr>
        <w:rPr>
          <w:lang w:val="vi-VN"/>
        </w:rPr>
      </w:pPr>
    </w:p>
    <w:p w14:paraId="3E364FAD" w14:textId="77777777" w:rsidR="008514CF" w:rsidRDefault="008514CF" w:rsidP="005B5281">
      <w:pPr>
        <w:rPr>
          <w:lang w:val="vi-VN"/>
        </w:rPr>
      </w:pPr>
    </w:p>
    <w:p w14:paraId="1BB7C530" w14:textId="77777777" w:rsidR="008514CF" w:rsidRDefault="008514CF" w:rsidP="005B5281">
      <w:pPr>
        <w:rPr>
          <w:lang w:val="vi-VN"/>
        </w:rPr>
      </w:pPr>
    </w:p>
    <w:p w14:paraId="549F8E44" w14:textId="77777777" w:rsidR="008514CF" w:rsidRDefault="008514CF" w:rsidP="005B5281">
      <w:pPr>
        <w:rPr>
          <w:lang w:val="vi-VN"/>
        </w:rPr>
      </w:pPr>
    </w:p>
    <w:p w14:paraId="10B09CC9" w14:textId="77777777" w:rsidR="008514CF" w:rsidRDefault="008514CF" w:rsidP="005B5281">
      <w:pPr>
        <w:rPr>
          <w:lang w:val="vi-VN"/>
        </w:rPr>
      </w:pPr>
    </w:p>
    <w:p w14:paraId="3A373733" w14:textId="77777777" w:rsidR="008514CF" w:rsidRDefault="008514CF" w:rsidP="005B5281">
      <w:pPr>
        <w:rPr>
          <w:lang w:val="vi-VN"/>
        </w:rPr>
      </w:pPr>
    </w:p>
    <w:p w14:paraId="7FB14BBF" w14:textId="77777777" w:rsidR="008514CF" w:rsidRDefault="008514CF" w:rsidP="005B5281">
      <w:pPr>
        <w:rPr>
          <w:lang w:val="vi-VN"/>
        </w:rPr>
      </w:pPr>
    </w:p>
    <w:p w14:paraId="415B2505" w14:textId="77777777" w:rsidR="008514CF" w:rsidRDefault="008514CF" w:rsidP="005B5281">
      <w:pPr>
        <w:rPr>
          <w:lang w:val="vi-VN"/>
        </w:rPr>
      </w:pPr>
    </w:p>
    <w:p w14:paraId="26B3E2FA" w14:textId="77777777" w:rsidR="008514CF" w:rsidRDefault="008514CF" w:rsidP="005B5281">
      <w:pPr>
        <w:rPr>
          <w:lang w:val="vi-VN"/>
        </w:rPr>
      </w:pPr>
    </w:p>
    <w:p w14:paraId="4041AB26" w14:textId="77777777" w:rsidR="008514CF" w:rsidRDefault="008514CF" w:rsidP="005B5281">
      <w:pPr>
        <w:rPr>
          <w:lang w:val="vi-VN"/>
        </w:rPr>
      </w:pPr>
    </w:p>
    <w:p w14:paraId="3515F055" w14:textId="77777777" w:rsidR="008514CF" w:rsidRDefault="008514CF" w:rsidP="005B5281">
      <w:pPr>
        <w:rPr>
          <w:lang w:val="vi-VN"/>
        </w:rPr>
      </w:pPr>
    </w:p>
    <w:p w14:paraId="2BC8E491" w14:textId="77777777" w:rsidR="008514CF" w:rsidRDefault="008514CF" w:rsidP="005B5281">
      <w:pPr>
        <w:rPr>
          <w:lang w:val="vi-VN"/>
        </w:rPr>
      </w:pPr>
    </w:p>
    <w:p w14:paraId="63309EB9" w14:textId="4491F138" w:rsidR="008514CF" w:rsidRDefault="005A773F" w:rsidP="005B5281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Bảng điều khiển</w:t>
      </w:r>
      <w:r w:rsidR="003654B6">
        <w:rPr>
          <w:b/>
          <w:bCs/>
          <w:color w:val="FF0000"/>
          <w:sz w:val="32"/>
          <w:szCs w:val="32"/>
          <w:lang w:val="vi-VN"/>
        </w:rPr>
        <w:t xml:space="preserve"> </w:t>
      </w:r>
      <w:r w:rsidR="003D6BC7">
        <w:rPr>
          <w:b/>
          <w:bCs/>
          <w:color w:val="FF0000"/>
          <w:sz w:val="32"/>
          <w:szCs w:val="32"/>
          <w:lang w:val="vi-VN"/>
        </w:rPr>
        <w:t>phương hướng và độ nghiêng</w:t>
      </w:r>
    </w:p>
    <w:p w14:paraId="49B38683" w14:textId="77777777" w:rsidR="003D6BC7" w:rsidRDefault="003D6BC7" w:rsidP="003D6BC7">
      <w:pPr>
        <w:keepNext/>
        <w:jc w:val="center"/>
      </w:pPr>
      <w:r w:rsidRPr="003D6BC7">
        <w:rPr>
          <w:noProof/>
          <w:lang w:val="vi-VN"/>
        </w:rPr>
        <w:drawing>
          <wp:inline distT="0" distB="0" distL="0" distR="0" wp14:anchorId="3B9C4643" wp14:editId="6CF8B7C5">
            <wp:extent cx="4029389" cy="185864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802" r="3592" b="931"/>
                    <a:stretch/>
                  </pic:blipFill>
                  <pic:spPr bwMode="auto">
                    <a:xfrm>
                      <a:off x="0" y="0"/>
                      <a:ext cx="4030612" cy="185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C6EDF" w14:textId="038AC55D" w:rsidR="003D6BC7" w:rsidRDefault="003D6BC7" w:rsidP="003D6BC7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54</w:t>
      </w:r>
      <w:r w:rsidR="003B106A">
        <w:rPr>
          <w:noProof/>
        </w:rPr>
        <w:fldChar w:fldCharType="end"/>
      </w:r>
      <w:r>
        <w:rPr>
          <w:lang w:val="vi-VN"/>
        </w:rPr>
        <w:t>:Bảng điều khiển điều hướng và độ nghiêng</w:t>
      </w:r>
    </w:p>
    <w:p w14:paraId="66D53DE7" w14:textId="019E3E86" w:rsidR="00466F1D" w:rsidRPr="00C12F7A" w:rsidRDefault="00466F1D" w:rsidP="00466F1D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1. Công tắc tham chiếu Heading/Track (HDG/TRK)</w:t>
      </w:r>
    </w:p>
    <w:p w14:paraId="1DB4BD3B" w14:textId="23ED7806" w:rsidR="00466F1D" w:rsidRPr="00C12F7A" w:rsidRDefault="00466F1D" w:rsidP="00466F1D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2. Cửa sổ Tiêu đề/Theo dõi</w:t>
      </w:r>
    </w:p>
    <w:p w14:paraId="39CC5301" w14:textId="73F37FD4" w:rsidR="00466F1D" w:rsidRPr="00C12F7A" w:rsidRDefault="00466F1D" w:rsidP="00466F1D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3. </w:t>
      </w:r>
      <w:r w:rsidR="0036581C" w:rsidRPr="00C12F7A">
        <w:rPr>
          <w:sz w:val="24"/>
          <w:szCs w:val="24"/>
          <w:lang w:val="vi-VN"/>
        </w:rPr>
        <w:t>Liên kết hoặc Track với ATC</w:t>
      </w:r>
    </w:p>
    <w:p w14:paraId="71F4CA73" w14:textId="59A65EF8" w:rsidR="0036581C" w:rsidRPr="00C12F7A" w:rsidRDefault="00466F1D" w:rsidP="00466F1D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4. Chuyển mạch Uplink Transfer (XFR)</w:t>
      </w:r>
    </w:p>
    <w:p w14:paraId="014A910F" w14:textId="2317103B" w:rsidR="00466F1D" w:rsidRPr="00C12F7A" w:rsidRDefault="00466F1D" w:rsidP="00466F1D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5. Bộ chọn </w:t>
      </w:r>
      <w:r w:rsidR="006D150F" w:rsidRPr="00C12F7A">
        <w:rPr>
          <w:sz w:val="24"/>
          <w:szCs w:val="24"/>
          <w:lang w:val="vi-VN"/>
        </w:rPr>
        <w:t>độ nghiêng</w:t>
      </w:r>
    </w:p>
    <w:p w14:paraId="24AB95E3" w14:textId="40AE1B28" w:rsidR="00466F1D" w:rsidRPr="00C12F7A" w:rsidRDefault="00466F1D" w:rsidP="00466F1D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6. </w:t>
      </w:r>
      <w:r w:rsidR="006D150F" w:rsidRPr="00C12F7A">
        <w:rPr>
          <w:sz w:val="24"/>
          <w:szCs w:val="24"/>
          <w:lang w:val="vi-VN"/>
        </w:rPr>
        <w:t>Bộ chọn hướng/track (bên trong)</w:t>
      </w:r>
    </w:p>
    <w:p w14:paraId="65A1EA19" w14:textId="1BC26083" w:rsidR="00466F1D" w:rsidRPr="00C12F7A" w:rsidRDefault="00466F1D" w:rsidP="00466F1D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7. Công tắc</w:t>
      </w:r>
      <w:r w:rsidR="006D150F" w:rsidRPr="00C12F7A">
        <w:rPr>
          <w:sz w:val="24"/>
          <w:szCs w:val="24"/>
          <w:lang w:val="vi-VN"/>
        </w:rPr>
        <w:t xml:space="preserve"> hướng/track</w:t>
      </w:r>
      <w:r w:rsidRPr="00C12F7A">
        <w:rPr>
          <w:sz w:val="24"/>
          <w:szCs w:val="24"/>
          <w:lang w:val="vi-VN"/>
        </w:rPr>
        <w:t xml:space="preserve"> (bên trong)</w:t>
      </w:r>
    </w:p>
    <w:p w14:paraId="0F9EB51D" w14:textId="755CC57B" w:rsidR="00466F1D" w:rsidRPr="00C12F7A" w:rsidRDefault="00466F1D" w:rsidP="00466F1D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8. Công </w:t>
      </w:r>
      <w:r w:rsidR="006D150F" w:rsidRPr="00C12F7A">
        <w:rPr>
          <w:sz w:val="24"/>
          <w:szCs w:val="24"/>
          <w:lang w:val="vi-VN"/>
        </w:rPr>
        <w:t>tắc hướng</w:t>
      </w:r>
      <w:r w:rsidRPr="00C12F7A">
        <w:rPr>
          <w:sz w:val="24"/>
          <w:szCs w:val="24"/>
          <w:lang w:val="vi-VN"/>
        </w:rPr>
        <w:t xml:space="preserve"> / Track Hold (HOLD)</w:t>
      </w:r>
    </w:p>
    <w:p w14:paraId="4D11D6E2" w14:textId="45819577" w:rsidR="00920D02" w:rsidRPr="00C12F7A" w:rsidRDefault="006D150F" w:rsidP="00466F1D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9. </w:t>
      </w:r>
      <w:r w:rsidR="0024505D" w:rsidRPr="00C12F7A">
        <w:rPr>
          <w:sz w:val="24"/>
          <w:szCs w:val="24"/>
          <w:lang w:val="vi-VN"/>
        </w:rPr>
        <w:t>Đèn HOLD hướng/track</w:t>
      </w:r>
      <w:r w:rsidR="00F602B0">
        <w:rPr>
          <w:sz w:val="24"/>
          <w:szCs w:val="24"/>
          <w:lang w:val="vi-VN"/>
        </w:rPr>
        <w:t xml:space="preserve"> </w:t>
      </w:r>
      <w:r w:rsidR="00F602B0" w:rsidRPr="004011E3">
        <w:rPr>
          <w:color w:val="FFC000"/>
          <w:sz w:val="24"/>
          <w:szCs w:val="24"/>
          <w:lang w:val="vi-VN"/>
        </w:rPr>
        <w:t>|=|</w:t>
      </w:r>
    </w:p>
    <w:p w14:paraId="3B2C73D8" w14:textId="77777777" w:rsidR="00E12260" w:rsidRDefault="00E12260" w:rsidP="00466F1D">
      <w:pPr>
        <w:rPr>
          <w:lang w:val="vi-VN"/>
        </w:rPr>
      </w:pPr>
    </w:p>
    <w:p w14:paraId="45A03FFE" w14:textId="77777777" w:rsidR="00E12260" w:rsidRDefault="00E12260" w:rsidP="00466F1D">
      <w:pPr>
        <w:rPr>
          <w:lang w:val="vi-VN"/>
        </w:rPr>
      </w:pPr>
    </w:p>
    <w:p w14:paraId="02F481FE" w14:textId="77777777" w:rsidR="00E12260" w:rsidRDefault="00E12260" w:rsidP="00466F1D">
      <w:pPr>
        <w:rPr>
          <w:lang w:val="vi-VN"/>
        </w:rPr>
      </w:pPr>
    </w:p>
    <w:p w14:paraId="173354EA" w14:textId="77777777" w:rsidR="00E12260" w:rsidRDefault="00E12260" w:rsidP="00466F1D">
      <w:pPr>
        <w:rPr>
          <w:lang w:val="vi-VN"/>
        </w:rPr>
      </w:pPr>
    </w:p>
    <w:p w14:paraId="5B5B4949" w14:textId="77777777" w:rsidR="00E12260" w:rsidRDefault="00E12260" w:rsidP="00466F1D">
      <w:pPr>
        <w:rPr>
          <w:lang w:val="vi-VN"/>
        </w:rPr>
      </w:pPr>
    </w:p>
    <w:p w14:paraId="1409AE8B" w14:textId="77777777" w:rsidR="00E12260" w:rsidRDefault="00E12260" w:rsidP="00466F1D">
      <w:pPr>
        <w:rPr>
          <w:lang w:val="vi-VN"/>
        </w:rPr>
      </w:pPr>
    </w:p>
    <w:p w14:paraId="223219E0" w14:textId="77777777" w:rsidR="00E12260" w:rsidRDefault="00E12260" w:rsidP="00466F1D">
      <w:pPr>
        <w:rPr>
          <w:lang w:val="vi-VN"/>
        </w:rPr>
      </w:pPr>
    </w:p>
    <w:p w14:paraId="5737C259" w14:textId="77777777" w:rsidR="00E12260" w:rsidRDefault="00E12260" w:rsidP="00466F1D">
      <w:pPr>
        <w:rPr>
          <w:lang w:val="vi-VN"/>
        </w:rPr>
      </w:pPr>
    </w:p>
    <w:p w14:paraId="3A4DA4EF" w14:textId="77777777" w:rsidR="00E12260" w:rsidRDefault="00E12260" w:rsidP="00466F1D">
      <w:pPr>
        <w:rPr>
          <w:lang w:val="vi-VN"/>
        </w:rPr>
      </w:pPr>
    </w:p>
    <w:p w14:paraId="26AA3901" w14:textId="77777777" w:rsidR="00E12260" w:rsidRDefault="00E12260" w:rsidP="00466F1D">
      <w:pPr>
        <w:rPr>
          <w:lang w:val="vi-VN"/>
        </w:rPr>
      </w:pPr>
    </w:p>
    <w:p w14:paraId="6ABA66DF" w14:textId="77777777" w:rsidR="00E12260" w:rsidRDefault="00E12260" w:rsidP="00466F1D">
      <w:pPr>
        <w:rPr>
          <w:lang w:val="vi-VN"/>
        </w:rPr>
      </w:pPr>
    </w:p>
    <w:p w14:paraId="60E996C2" w14:textId="77777777" w:rsidR="00E12260" w:rsidRDefault="00E12260" w:rsidP="00466F1D">
      <w:pPr>
        <w:rPr>
          <w:lang w:val="vi-VN"/>
        </w:rPr>
      </w:pPr>
    </w:p>
    <w:p w14:paraId="27A8B54A" w14:textId="77777777" w:rsidR="00E12260" w:rsidRDefault="00E12260" w:rsidP="00466F1D">
      <w:pPr>
        <w:rPr>
          <w:lang w:val="vi-VN"/>
        </w:rPr>
      </w:pPr>
    </w:p>
    <w:p w14:paraId="399AFA06" w14:textId="77777777" w:rsidR="00E12260" w:rsidRDefault="00E12260" w:rsidP="00466F1D">
      <w:pPr>
        <w:rPr>
          <w:lang w:val="vi-VN"/>
        </w:rPr>
      </w:pPr>
    </w:p>
    <w:p w14:paraId="210C86AF" w14:textId="77777777" w:rsidR="00E12260" w:rsidRDefault="00E12260" w:rsidP="00466F1D">
      <w:pPr>
        <w:rPr>
          <w:lang w:val="vi-VN"/>
        </w:rPr>
      </w:pPr>
    </w:p>
    <w:p w14:paraId="425D44B3" w14:textId="77777777" w:rsidR="00E12260" w:rsidRDefault="00E12260" w:rsidP="00466F1D">
      <w:pPr>
        <w:rPr>
          <w:lang w:val="vi-VN"/>
        </w:rPr>
      </w:pPr>
    </w:p>
    <w:p w14:paraId="5F053D1F" w14:textId="66627BB6" w:rsidR="00E12260" w:rsidRDefault="00E12260" w:rsidP="00466F1D">
      <w:pPr>
        <w:rPr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Bảng điều khiển</w:t>
      </w:r>
      <w:r w:rsidR="001F6BD9">
        <w:rPr>
          <w:b/>
          <w:bCs/>
          <w:color w:val="FF0000"/>
          <w:sz w:val="32"/>
          <w:szCs w:val="32"/>
          <w:lang w:val="vi-VN"/>
        </w:rPr>
        <w:t xml:space="preserve"> tốc độ thay đổi</w:t>
      </w:r>
      <w:r w:rsidR="00A430BF">
        <w:rPr>
          <w:b/>
          <w:bCs/>
          <w:color w:val="FF0000"/>
          <w:sz w:val="32"/>
          <w:szCs w:val="32"/>
          <w:lang w:val="vi-VN"/>
        </w:rPr>
        <w:t xml:space="preserve"> </w:t>
      </w:r>
      <w:r w:rsidR="005E5399">
        <w:rPr>
          <w:b/>
          <w:bCs/>
          <w:color w:val="FF0000"/>
          <w:sz w:val="32"/>
          <w:szCs w:val="32"/>
          <w:lang w:val="vi-VN"/>
        </w:rPr>
        <w:t>độ cao (</w:t>
      </w:r>
      <w:r w:rsidR="00933D91">
        <w:rPr>
          <w:b/>
          <w:bCs/>
          <w:color w:val="FF0000"/>
          <w:sz w:val="32"/>
          <w:szCs w:val="32"/>
          <w:lang w:val="vi-VN"/>
        </w:rPr>
        <w:t>V/</w:t>
      </w:r>
      <w:r w:rsidR="005E5399">
        <w:rPr>
          <w:b/>
          <w:bCs/>
          <w:color w:val="FF0000"/>
          <w:sz w:val="32"/>
          <w:szCs w:val="32"/>
          <w:lang w:val="vi-VN"/>
        </w:rPr>
        <w:t>S</w:t>
      </w:r>
      <w:r w:rsidR="00933D91">
        <w:rPr>
          <w:b/>
          <w:bCs/>
          <w:color w:val="FF0000"/>
          <w:sz w:val="32"/>
          <w:szCs w:val="32"/>
          <w:lang w:val="vi-VN"/>
        </w:rPr>
        <w:t xml:space="preserve"> - </w:t>
      </w:r>
      <w:r w:rsidR="005E5399">
        <w:rPr>
          <w:b/>
          <w:bCs/>
          <w:color w:val="FF0000"/>
          <w:sz w:val="32"/>
          <w:szCs w:val="32"/>
          <w:lang w:val="vi-VN"/>
        </w:rPr>
        <w:t>FPA)</w:t>
      </w:r>
    </w:p>
    <w:p w14:paraId="327D5F3F" w14:textId="77777777" w:rsidR="004B0207" w:rsidRDefault="00E12260" w:rsidP="004B0207">
      <w:pPr>
        <w:keepNext/>
        <w:jc w:val="center"/>
      </w:pPr>
      <w:r w:rsidRPr="00E12260">
        <w:rPr>
          <w:noProof/>
          <w:lang w:val="vi-VN"/>
        </w:rPr>
        <w:drawing>
          <wp:inline distT="0" distB="0" distL="0" distR="0" wp14:anchorId="69CD754D" wp14:editId="05696D9C">
            <wp:extent cx="3746500" cy="1808703"/>
            <wp:effectExtent l="0" t="0" r="635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521" t="3104" r="1789" b="3774"/>
                    <a:stretch/>
                  </pic:blipFill>
                  <pic:spPr bwMode="auto">
                    <a:xfrm>
                      <a:off x="0" y="0"/>
                      <a:ext cx="3748550" cy="180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62F83" w14:textId="4F9DCA91" w:rsidR="00E12260" w:rsidRDefault="004B0207" w:rsidP="004B0207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55</w:t>
      </w:r>
      <w:r w:rsidR="003B106A">
        <w:rPr>
          <w:noProof/>
        </w:rPr>
        <w:fldChar w:fldCharType="end"/>
      </w:r>
      <w:r>
        <w:rPr>
          <w:lang w:val="vi-VN"/>
        </w:rPr>
        <w:t>: Bảng điều khiển thay đổi độ cao</w:t>
      </w:r>
    </w:p>
    <w:p w14:paraId="43B782C2" w14:textId="46D8E649" w:rsidR="00915753" w:rsidRPr="00C12F7A" w:rsidRDefault="00915753" w:rsidP="00915753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1. Công tắc tham chiếu</w:t>
      </w:r>
      <w:r w:rsidR="00933D91" w:rsidRPr="00C12F7A">
        <w:rPr>
          <w:sz w:val="24"/>
          <w:szCs w:val="24"/>
          <w:lang w:val="vi-VN"/>
        </w:rPr>
        <w:t xml:space="preserve"> V/S -</w:t>
      </w:r>
      <w:r w:rsidRPr="00C12F7A">
        <w:rPr>
          <w:sz w:val="24"/>
          <w:szCs w:val="24"/>
          <w:lang w:val="vi-VN"/>
        </w:rPr>
        <w:t xml:space="preserve"> FPA</w:t>
      </w:r>
    </w:p>
    <w:p w14:paraId="5400BEE7" w14:textId="4E8D218D" w:rsidR="00915753" w:rsidRPr="00C12F7A" w:rsidRDefault="00915753" w:rsidP="001F6BD9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2. </w:t>
      </w:r>
      <w:r w:rsidR="00F567E4">
        <w:rPr>
          <w:sz w:val="24"/>
          <w:szCs w:val="24"/>
          <w:lang w:val="vi-VN"/>
        </w:rPr>
        <w:t xml:space="preserve">Điểm ấn </w:t>
      </w:r>
      <w:r w:rsidRPr="00C12F7A">
        <w:rPr>
          <w:sz w:val="24"/>
          <w:szCs w:val="24"/>
          <w:lang w:val="vi-VN"/>
        </w:rPr>
        <w:t>Tốc độ dọc/Góc đường bay (V/S - FPA)</w:t>
      </w:r>
    </w:p>
    <w:p w14:paraId="3BA8810E" w14:textId="29626386" w:rsidR="00915753" w:rsidRPr="00C12F7A" w:rsidRDefault="00915753" w:rsidP="00915753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3. </w:t>
      </w:r>
      <w:r w:rsidR="00FF0299" w:rsidRPr="00C12F7A">
        <w:rPr>
          <w:sz w:val="24"/>
          <w:szCs w:val="24"/>
          <w:lang w:val="vi-VN"/>
        </w:rPr>
        <w:t xml:space="preserve">Bộ chọn </w:t>
      </w:r>
      <w:r w:rsidRPr="00C12F7A">
        <w:rPr>
          <w:sz w:val="24"/>
          <w:szCs w:val="24"/>
          <w:lang w:val="vi-VN"/>
        </w:rPr>
        <w:t>V/S - FPA</w:t>
      </w:r>
    </w:p>
    <w:p w14:paraId="4A6BC775" w14:textId="6758EDBE" w:rsidR="00915753" w:rsidRPr="00C12F7A" w:rsidRDefault="00915753" w:rsidP="00915753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4. </w:t>
      </w:r>
      <w:r w:rsidR="00FF0299" w:rsidRPr="00C12F7A">
        <w:rPr>
          <w:sz w:val="24"/>
          <w:szCs w:val="24"/>
          <w:lang w:val="vi-VN"/>
        </w:rPr>
        <w:t xml:space="preserve">Công tắc </w:t>
      </w:r>
      <w:r w:rsidRPr="00C12F7A">
        <w:rPr>
          <w:sz w:val="24"/>
          <w:szCs w:val="24"/>
          <w:lang w:val="vi-VN"/>
        </w:rPr>
        <w:t>V/S - FPA</w:t>
      </w:r>
    </w:p>
    <w:p w14:paraId="6431962F" w14:textId="0789281C" w:rsidR="004B0207" w:rsidRPr="00C12F7A" w:rsidRDefault="00915753" w:rsidP="00915753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5.</w:t>
      </w:r>
      <w:r w:rsidR="00FF0299">
        <w:rPr>
          <w:sz w:val="24"/>
          <w:szCs w:val="24"/>
          <w:lang w:val="vi-VN"/>
        </w:rPr>
        <w:t xml:space="preserve"> Đèn</w:t>
      </w:r>
      <w:r w:rsidRPr="00C12F7A">
        <w:rPr>
          <w:sz w:val="24"/>
          <w:szCs w:val="24"/>
          <w:lang w:val="vi-VN"/>
        </w:rPr>
        <w:t xml:space="preserve"> V/S </w:t>
      </w:r>
      <w:r w:rsidR="00F602B0">
        <w:rPr>
          <w:sz w:val="24"/>
          <w:szCs w:val="24"/>
          <w:lang w:val="vi-VN"/>
        </w:rPr>
        <w:t>–</w:t>
      </w:r>
      <w:r w:rsidRPr="00C12F7A">
        <w:rPr>
          <w:sz w:val="24"/>
          <w:szCs w:val="24"/>
          <w:lang w:val="vi-VN"/>
        </w:rPr>
        <w:t xml:space="preserve"> FPA</w:t>
      </w:r>
      <w:r w:rsidR="00F602B0">
        <w:rPr>
          <w:sz w:val="24"/>
          <w:szCs w:val="24"/>
          <w:lang w:val="vi-VN"/>
        </w:rPr>
        <w:t xml:space="preserve"> </w:t>
      </w:r>
      <w:r w:rsidR="00F602B0" w:rsidRPr="004011E3">
        <w:rPr>
          <w:color w:val="FFC000"/>
          <w:sz w:val="24"/>
          <w:szCs w:val="24"/>
          <w:lang w:val="vi-VN"/>
        </w:rPr>
        <w:t>|=|</w:t>
      </w:r>
    </w:p>
    <w:p w14:paraId="5F44A77E" w14:textId="77777777" w:rsidR="000C141F" w:rsidRDefault="000C141F" w:rsidP="00915753">
      <w:pPr>
        <w:rPr>
          <w:lang w:val="vi-VN"/>
        </w:rPr>
      </w:pPr>
    </w:p>
    <w:p w14:paraId="4290B055" w14:textId="77777777" w:rsidR="000C141F" w:rsidRDefault="000C141F" w:rsidP="00915753">
      <w:pPr>
        <w:rPr>
          <w:lang w:val="vi-VN"/>
        </w:rPr>
      </w:pPr>
    </w:p>
    <w:p w14:paraId="279517BF" w14:textId="77777777" w:rsidR="000C141F" w:rsidRDefault="000C141F" w:rsidP="00915753">
      <w:pPr>
        <w:rPr>
          <w:lang w:val="vi-VN"/>
        </w:rPr>
      </w:pPr>
    </w:p>
    <w:p w14:paraId="6EB9772A" w14:textId="77777777" w:rsidR="000C141F" w:rsidRDefault="000C141F" w:rsidP="00915753">
      <w:pPr>
        <w:rPr>
          <w:lang w:val="vi-VN"/>
        </w:rPr>
      </w:pPr>
    </w:p>
    <w:p w14:paraId="719CE721" w14:textId="77777777" w:rsidR="000C141F" w:rsidRDefault="000C141F" w:rsidP="00915753">
      <w:pPr>
        <w:rPr>
          <w:lang w:val="vi-VN"/>
        </w:rPr>
      </w:pPr>
    </w:p>
    <w:p w14:paraId="7C44A983" w14:textId="77777777" w:rsidR="000C141F" w:rsidRDefault="000C141F" w:rsidP="00915753">
      <w:pPr>
        <w:rPr>
          <w:lang w:val="vi-VN"/>
        </w:rPr>
      </w:pPr>
    </w:p>
    <w:p w14:paraId="23F3359A" w14:textId="77777777" w:rsidR="000C141F" w:rsidRDefault="000C141F" w:rsidP="00915753">
      <w:pPr>
        <w:rPr>
          <w:lang w:val="vi-VN"/>
        </w:rPr>
      </w:pPr>
    </w:p>
    <w:p w14:paraId="1B42D752" w14:textId="77777777" w:rsidR="000C141F" w:rsidRDefault="000C141F" w:rsidP="00915753">
      <w:pPr>
        <w:rPr>
          <w:lang w:val="vi-VN"/>
        </w:rPr>
      </w:pPr>
    </w:p>
    <w:p w14:paraId="541C6149" w14:textId="77777777" w:rsidR="000C141F" w:rsidRDefault="000C141F" w:rsidP="00915753">
      <w:pPr>
        <w:rPr>
          <w:lang w:val="vi-VN"/>
        </w:rPr>
      </w:pPr>
    </w:p>
    <w:p w14:paraId="587A9C44" w14:textId="77777777" w:rsidR="000C141F" w:rsidRDefault="000C141F" w:rsidP="00915753">
      <w:pPr>
        <w:rPr>
          <w:lang w:val="vi-VN"/>
        </w:rPr>
      </w:pPr>
    </w:p>
    <w:p w14:paraId="3E6A0FCF" w14:textId="77777777" w:rsidR="000C141F" w:rsidRDefault="000C141F" w:rsidP="00915753">
      <w:pPr>
        <w:rPr>
          <w:lang w:val="vi-VN"/>
        </w:rPr>
      </w:pPr>
    </w:p>
    <w:p w14:paraId="7A773210" w14:textId="77777777" w:rsidR="000C141F" w:rsidRDefault="000C141F" w:rsidP="00915753">
      <w:pPr>
        <w:rPr>
          <w:lang w:val="vi-VN"/>
        </w:rPr>
      </w:pPr>
    </w:p>
    <w:p w14:paraId="2DAE822F" w14:textId="77777777" w:rsidR="000C141F" w:rsidRDefault="000C141F" w:rsidP="00915753">
      <w:pPr>
        <w:rPr>
          <w:lang w:val="vi-VN"/>
        </w:rPr>
      </w:pPr>
    </w:p>
    <w:p w14:paraId="1714AA9F" w14:textId="77777777" w:rsidR="000C141F" w:rsidRDefault="000C141F" w:rsidP="00915753">
      <w:pPr>
        <w:rPr>
          <w:lang w:val="vi-VN"/>
        </w:rPr>
      </w:pPr>
    </w:p>
    <w:p w14:paraId="1D92F322" w14:textId="77777777" w:rsidR="000C141F" w:rsidRDefault="000C141F" w:rsidP="00915753">
      <w:pPr>
        <w:rPr>
          <w:lang w:val="vi-VN"/>
        </w:rPr>
      </w:pPr>
    </w:p>
    <w:p w14:paraId="179B800B" w14:textId="77777777" w:rsidR="000C141F" w:rsidRDefault="000C141F" w:rsidP="00915753">
      <w:pPr>
        <w:rPr>
          <w:lang w:val="vi-VN"/>
        </w:rPr>
      </w:pPr>
    </w:p>
    <w:p w14:paraId="69BACAC1" w14:textId="77777777" w:rsidR="000C141F" w:rsidRDefault="000C141F" w:rsidP="00915753">
      <w:pPr>
        <w:rPr>
          <w:lang w:val="vi-VN"/>
        </w:rPr>
      </w:pPr>
    </w:p>
    <w:p w14:paraId="4E6661CD" w14:textId="77777777" w:rsidR="000C141F" w:rsidRDefault="000C141F" w:rsidP="00915753">
      <w:pPr>
        <w:rPr>
          <w:lang w:val="vi-VN"/>
        </w:rPr>
      </w:pPr>
    </w:p>
    <w:p w14:paraId="770D8569" w14:textId="77777777" w:rsidR="000C141F" w:rsidRDefault="000C141F" w:rsidP="00915753">
      <w:pPr>
        <w:rPr>
          <w:lang w:val="vi-VN"/>
        </w:rPr>
      </w:pPr>
    </w:p>
    <w:p w14:paraId="652A6491" w14:textId="77777777" w:rsidR="000C141F" w:rsidRDefault="000C141F" w:rsidP="00915753">
      <w:pPr>
        <w:rPr>
          <w:lang w:val="vi-VN"/>
        </w:rPr>
      </w:pPr>
    </w:p>
    <w:p w14:paraId="71CFDE93" w14:textId="77777777" w:rsidR="000C141F" w:rsidRDefault="000C141F" w:rsidP="00915753">
      <w:pPr>
        <w:rPr>
          <w:lang w:val="vi-VN"/>
        </w:rPr>
      </w:pPr>
    </w:p>
    <w:p w14:paraId="053C600B" w14:textId="0215683C" w:rsidR="000C141F" w:rsidRDefault="000C141F" w:rsidP="00915753">
      <w:pPr>
        <w:rPr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 xml:space="preserve">Bảng điều khiển </w:t>
      </w:r>
      <w:r w:rsidR="005E012F">
        <w:rPr>
          <w:b/>
          <w:bCs/>
          <w:color w:val="FF0000"/>
          <w:sz w:val="32"/>
          <w:szCs w:val="32"/>
          <w:lang w:val="vi-VN"/>
        </w:rPr>
        <w:t>độ cao</w:t>
      </w:r>
    </w:p>
    <w:p w14:paraId="670283BA" w14:textId="77777777" w:rsidR="00254B5F" w:rsidRDefault="000C141F" w:rsidP="00254B5F">
      <w:pPr>
        <w:keepNext/>
        <w:jc w:val="center"/>
      </w:pPr>
      <w:r w:rsidRPr="000C141F">
        <w:rPr>
          <w:noProof/>
          <w:lang w:val="vi-VN"/>
        </w:rPr>
        <w:drawing>
          <wp:inline distT="0" distB="0" distL="0" distR="0" wp14:anchorId="6F1997AE" wp14:editId="71A00E00">
            <wp:extent cx="3324954" cy="191135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087" t="2561" r="6052"/>
                    <a:stretch/>
                  </pic:blipFill>
                  <pic:spPr bwMode="auto">
                    <a:xfrm>
                      <a:off x="0" y="0"/>
                      <a:ext cx="3326389" cy="191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CD21" w14:textId="0DCB8103" w:rsidR="000C141F" w:rsidRDefault="00254B5F" w:rsidP="00254B5F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56</w:t>
      </w:r>
      <w:r w:rsidR="003B106A">
        <w:rPr>
          <w:noProof/>
        </w:rPr>
        <w:fldChar w:fldCharType="end"/>
      </w:r>
      <w:r>
        <w:rPr>
          <w:lang w:val="vi-VN"/>
        </w:rPr>
        <w:t>:Bảng điều khiển độ cao</w:t>
      </w:r>
    </w:p>
    <w:p w14:paraId="7CC92C9A" w14:textId="5FA785CD" w:rsidR="00F91991" w:rsidRPr="00C12F7A" w:rsidRDefault="00F91991" w:rsidP="00F91991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1. Cửa sổ độ cao</w:t>
      </w:r>
    </w:p>
    <w:p w14:paraId="4CC1092E" w14:textId="77777777" w:rsidR="00F91991" w:rsidRPr="00C12F7A" w:rsidRDefault="00F91991" w:rsidP="00F91991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2. Bộ chọn tăng dần độ cao (bên ngoài)</w:t>
      </w:r>
    </w:p>
    <w:p w14:paraId="2489FFA8" w14:textId="77777777" w:rsidR="00F91991" w:rsidRPr="00C12F7A" w:rsidRDefault="00F91991" w:rsidP="00F91991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3. Bộ chọn độ cao (bên trong)</w:t>
      </w:r>
    </w:p>
    <w:p w14:paraId="5D21909E" w14:textId="77777777" w:rsidR="00F91991" w:rsidRPr="00C12F7A" w:rsidRDefault="00F91991" w:rsidP="00F91991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4. Công tắc HOLD độ cao</w:t>
      </w:r>
    </w:p>
    <w:p w14:paraId="6BB5ED44" w14:textId="6FD2BACC" w:rsidR="00F91991" w:rsidRPr="00C12F7A" w:rsidRDefault="00F91991" w:rsidP="00F91991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5. </w:t>
      </w:r>
      <w:r w:rsidR="008E6989" w:rsidRPr="00C12F7A">
        <w:rPr>
          <w:sz w:val="24"/>
          <w:szCs w:val="24"/>
          <w:lang w:val="vi-VN"/>
        </w:rPr>
        <w:t xml:space="preserve">Đèn </w:t>
      </w:r>
      <w:r w:rsidR="00190BB3">
        <w:rPr>
          <w:sz w:val="24"/>
          <w:szCs w:val="24"/>
          <w:lang w:val="vi-VN"/>
        </w:rPr>
        <w:t>chờ lệnh thay đổi</w:t>
      </w:r>
      <w:r w:rsidR="008E6989" w:rsidRPr="00C12F7A">
        <w:rPr>
          <w:sz w:val="24"/>
          <w:szCs w:val="24"/>
          <w:lang w:val="vi-VN"/>
        </w:rPr>
        <w:t xml:space="preserve"> độ cao</w:t>
      </w:r>
      <w:r w:rsidR="00190BB3">
        <w:rPr>
          <w:sz w:val="24"/>
          <w:szCs w:val="24"/>
          <w:lang w:val="vi-VN"/>
        </w:rPr>
        <w:t xml:space="preserve"> </w:t>
      </w:r>
      <w:r w:rsidR="00190BB3" w:rsidRPr="004011E3">
        <w:rPr>
          <w:color w:val="FFC000"/>
          <w:sz w:val="24"/>
          <w:szCs w:val="24"/>
          <w:lang w:val="vi-VN"/>
        </w:rPr>
        <w:t>|=|</w:t>
      </w:r>
    </w:p>
    <w:p w14:paraId="3D5C2AD0" w14:textId="77777777" w:rsidR="00F91991" w:rsidRPr="00C12F7A" w:rsidRDefault="00F91991" w:rsidP="00F91991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>6. Chuyển đổi đường lên (XFR)</w:t>
      </w:r>
    </w:p>
    <w:p w14:paraId="2569922E" w14:textId="23EA8BF0" w:rsidR="001F6213" w:rsidRPr="00C12F7A" w:rsidRDefault="00F91991" w:rsidP="00F91991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7. </w:t>
      </w:r>
      <w:r w:rsidR="002302CA">
        <w:rPr>
          <w:sz w:val="24"/>
          <w:szCs w:val="24"/>
          <w:lang w:val="vi-VN"/>
        </w:rPr>
        <w:t>Độ cao</w:t>
      </w:r>
      <w:r w:rsidR="006E7B4C">
        <w:rPr>
          <w:sz w:val="24"/>
          <w:szCs w:val="24"/>
          <w:lang w:val="vi-VN"/>
        </w:rPr>
        <w:t xml:space="preserve"> đã truyền tải đến</w:t>
      </w:r>
      <w:r w:rsidR="002302CA">
        <w:rPr>
          <w:sz w:val="24"/>
          <w:szCs w:val="24"/>
          <w:lang w:val="vi-VN"/>
        </w:rPr>
        <w:t xml:space="preserve"> </w:t>
      </w:r>
      <w:r w:rsidRPr="00C12F7A">
        <w:rPr>
          <w:sz w:val="24"/>
          <w:szCs w:val="24"/>
          <w:lang w:val="vi-VN"/>
        </w:rPr>
        <w:t>ATC</w:t>
      </w:r>
    </w:p>
    <w:p w14:paraId="549AD757" w14:textId="77777777" w:rsidR="00B401C9" w:rsidRDefault="00B401C9" w:rsidP="00F91991">
      <w:pPr>
        <w:rPr>
          <w:lang w:val="vi-VN"/>
        </w:rPr>
      </w:pPr>
    </w:p>
    <w:p w14:paraId="7650C15F" w14:textId="77777777" w:rsidR="00B401C9" w:rsidRDefault="00B401C9" w:rsidP="00F91991">
      <w:pPr>
        <w:rPr>
          <w:lang w:val="vi-VN"/>
        </w:rPr>
      </w:pPr>
    </w:p>
    <w:p w14:paraId="00022871" w14:textId="77777777" w:rsidR="00B401C9" w:rsidRDefault="00B401C9" w:rsidP="00F91991">
      <w:pPr>
        <w:rPr>
          <w:lang w:val="vi-VN"/>
        </w:rPr>
      </w:pPr>
    </w:p>
    <w:p w14:paraId="4AF0FCD0" w14:textId="77777777" w:rsidR="00B401C9" w:rsidRDefault="00B401C9" w:rsidP="00F91991">
      <w:pPr>
        <w:rPr>
          <w:lang w:val="vi-VN"/>
        </w:rPr>
      </w:pPr>
    </w:p>
    <w:p w14:paraId="48702A36" w14:textId="77777777" w:rsidR="00B401C9" w:rsidRDefault="00B401C9" w:rsidP="00F91991">
      <w:pPr>
        <w:rPr>
          <w:lang w:val="vi-VN"/>
        </w:rPr>
      </w:pPr>
    </w:p>
    <w:p w14:paraId="1139F0B3" w14:textId="77777777" w:rsidR="00B401C9" w:rsidRDefault="00B401C9" w:rsidP="00F91991">
      <w:pPr>
        <w:rPr>
          <w:lang w:val="vi-VN"/>
        </w:rPr>
      </w:pPr>
    </w:p>
    <w:p w14:paraId="325B0C8E" w14:textId="77777777" w:rsidR="00B401C9" w:rsidRDefault="00B401C9" w:rsidP="00F91991">
      <w:pPr>
        <w:rPr>
          <w:lang w:val="vi-VN"/>
        </w:rPr>
      </w:pPr>
    </w:p>
    <w:p w14:paraId="3ABC278C" w14:textId="77777777" w:rsidR="00B401C9" w:rsidRDefault="00B401C9" w:rsidP="00F91991">
      <w:pPr>
        <w:rPr>
          <w:lang w:val="vi-VN"/>
        </w:rPr>
      </w:pPr>
    </w:p>
    <w:p w14:paraId="1D4C723C" w14:textId="77777777" w:rsidR="00B401C9" w:rsidRDefault="00B401C9" w:rsidP="00F91991">
      <w:pPr>
        <w:rPr>
          <w:lang w:val="vi-VN"/>
        </w:rPr>
      </w:pPr>
    </w:p>
    <w:p w14:paraId="2A5413C2" w14:textId="77777777" w:rsidR="00B401C9" w:rsidRDefault="00B401C9" w:rsidP="00F91991">
      <w:pPr>
        <w:rPr>
          <w:lang w:val="vi-VN"/>
        </w:rPr>
      </w:pPr>
    </w:p>
    <w:p w14:paraId="29EA8431" w14:textId="77777777" w:rsidR="00B401C9" w:rsidRDefault="00B401C9" w:rsidP="00F91991">
      <w:pPr>
        <w:rPr>
          <w:lang w:val="vi-VN"/>
        </w:rPr>
      </w:pPr>
    </w:p>
    <w:p w14:paraId="75408552" w14:textId="77777777" w:rsidR="00B401C9" w:rsidRDefault="00B401C9" w:rsidP="00F91991">
      <w:pPr>
        <w:rPr>
          <w:lang w:val="vi-VN"/>
        </w:rPr>
      </w:pPr>
    </w:p>
    <w:p w14:paraId="21960E13" w14:textId="77777777" w:rsidR="00B401C9" w:rsidRDefault="00B401C9" w:rsidP="00F91991">
      <w:pPr>
        <w:rPr>
          <w:lang w:val="vi-VN"/>
        </w:rPr>
      </w:pPr>
    </w:p>
    <w:p w14:paraId="590085C7" w14:textId="77777777" w:rsidR="00B401C9" w:rsidRDefault="00B401C9" w:rsidP="00F91991">
      <w:pPr>
        <w:rPr>
          <w:lang w:val="vi-VN"/>
        </w:rPr>
      </w:pPr>
    </w:p>
    <w:p w14:paraId="501DD738" w14:textId="77777777" w:rsidR="00B401C9" w:rsidRDefault="00B401C9" w:rsidP="00F91991">
      <w:pPr>
        <w:rPr>
          <w:lang w:val="vi-VN"/>
        </w:rPr>
      </w:pPr>
    </w:p>
    <w:p w14:paraId="708A18DB" w14:textId="77777777" w:rsidR="00B401C9" w:rsidRDefault="00B401C9" w:rsidP="00F91991">
      <w:pPr>
        <w:rPr>
          <w:lang w:val="vi-VN"/>
        </w:rPr>
      </w:pPr>
    </w:p>
    <w:p w14:paraId="7F617683" w14:textId="77777777" w:rsidR="00B401C9" w:rsidRDefault="00B401C9" w:rsidP="00F91991">
      <w:pPr>
        <w:rPr>
          <w:lang w:val="vi-VN"/>
        </w:rPr>
      </w:pPr>
    </w:p>
    <w:p w14:paraId="6D014152" w14:textId="77777777" w:rsidR="00B401C9" w:rsidRDefault="00B401C9" w:rsidP="00F91991">
      <w:pPr>
        <w:rPr>
          <w:lang w:val="vi-VN"/>
        </w:rPr>
      </w:pPr>
    </w:p>
    <w:p w14:paraId="1E8E2DBF" w14:textId="5D817236" w:rsidR="00221874" w:rsidRDefault="00221874" w:rsidP="00221874">
      <w:pPr>
        <w:rPr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 xml:space="preserve">Bảng điều khiển </w:t>
      </w:r>
      <w:r w:rsidR="007962D4">
        <w:rPr>
          <w:b/>
          <w:bCs/>
          <w:color w:val="FF0000"/>
          <w:sz w:val="32"/>
          <w:szCs w:val="32"/>
          <w:lang w:val="vi-VN"/>
        </w:rPr>
        <w:t>tự động hạ</w:t>
      </w:r>
    </w:p>
    <w:p w14:paraId="1D44DE60" w14:textId="77777777" w:rsidR="00221874" w:rsidRDefault="00221874" w:rsidP="00221874">
      <w:pPr>
        <w:keepNext/>
        <w:jc w:val="center"/>
      </w:pPr>
      <w:r w:rsidRPr="00221874">
        <w:rPr>
          <w:noProof/>
          <w:lang w:val="vi-VN"/>
        </w:rPr>
        <w:drawing>
          <wp:inline distT="0" distB="0" distL="0" distR="0" wp14:anchorId="21785C21" wp14:editId="5467CFDB">
            <wp:extent cx="2945765" cy="1929265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246" t="4000"/>
                    <a:stretch/>
                  </pic:blipFill>
                  <pic:spPr bwMode="auto">
                    <a:xfrm>
                      <a:off x="0" y="0"/>
                      <a:ext cx="2946357" cy="192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25B1C" w14:textId="2371E80D" w:rsidR="00221874" w:rsidRDefault="00221874" w:rsidP="00221874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57</w:t>
      </w:r>
      <w:r w:rsidR="003B106A">
        <w:rPr>
          <w:noProof/>
        </w:rPr>
        <w:fldChar w:fldCharType="end"/>
      </w:r>
      <w:r>
        <w:rPr>
          <w:lang w:val="vi-VN"/>
        </w:rPr>
        <w:t xml:space="preserve">: Bảng điều khiển chế độ hạ </w:t>
      </w:r>
      <w:r w:rsidR="004A209F">
        <w:rPr>
          <w:lang w:val="vi-VN"/>
        </w:rPr>
        <w:t>canh</w:t>
      </w:r>
    </w:p>
    <w:p w14:paraId="5B53257C" w14:textId="18B11838" w:rsidR="003101C0" w:rsidRPr="00C12F7A" w:rsidRDefault="003101C0" w:rsidP="003101C0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1. Chuyển đổi </w:t>
      </w:r>
      <w:r w:rsidR="000F052E" w:rsidRPr="00C12F7A">
        <w:rPr>
          <w:sz w:val="24"/>
          <w:szCs w:val="24"/>
          <w:lang w:val="vi-VN"/>
        </w:rPr>
        <w:t xml:space="preserve">Localizer/Final Approach Course </w:t>
      </w:r>
      <w:r w:rsidRPr="00C12F7A">
        <w:rPr>
          <w:sz w:val="24"/>
          <w:szCs w:val="24"/>
          <w:lang w:val="vi-VN"/>
        </w:rPr>
        <w:t>(</w:t>
      </w:r>
      <w:r w:rsidR="007962D4">
        <w:rPr>
          <w:sz w:val="24"/>
          <w:szCs w:val="24"/>
          <w:lang w:val="vi-VN"/>
        </w:rPr>
        <w:t>LOC</w:t>
      </w:r>
      <w:r w:rsidRPr="00C12F7A">
        <w:rPr>
          <w:sz w:val="24"/>
          <w:szCs w:val="24"/>
          <w:lang w:val="vi-VN"/>
        </w:rPr>
        <w:t>/FAC)</w:t>
      </w:r>
    </w:p>
    <w:p w14:paraId="1FD1E9A2" w14:textId="40292397" w:rsidR="003101C0" w:rsidRPr="00C12F7A" w:rsidRDefault="003101C0" w:rsidP="003101C0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2. </w:t>
      </w:r>
      <w:r w:rsidR="000F052E" w:rsidRPr="00C12F7A">
        <w:rPr>
          <w:sz w:val="24"/>
          <w:szCs w:val="24"/>
          <w:lang w:val="vi-VN"/>
        </w:rPr>
        <w:t>Đèn Localizer/Final Approach Course (LOC/FAC)</w:t>
      </w:r>
      <w:r w:rsidR="004011E3">
        <w:rPr>
          <w:sz w:val="24"/>
          <w:szCs w:val="24"/>
          <w:lang w:val="vi-VN"/>
        </w:rPr>
        <w:t xml:space="preserve"> </w:t>
      </w:r>
      <w:r w:rsidR="004011E3" w:rsidRPr="004011E3">
        <w:rPr>
          <w:color w:val="FFC000"/>
          <w:sz w:val="24"/>
          <w:szCs w:val="24"/>
          <w:lang w:val="vi-VN"/>
        </w:rPr>
        <w:t>|=|</w:t>
      </w:r>
    </w:p>
    <w:p w14:paraId="52FC9F54" w14:textId="4F0696FD" w:rsidR="003101C0" w:rsidRPr="00C12F7A" w:rsidRDefault="003101C0" w:rsidP="003101C0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3. </w:t>
      </w:r>
      <w:r w:rsidR="00E506B8" w:rsidRPr="00C12F7A">
        <w:rPr>
          <w:sz w:val="24"/>
          <w:szCs w:val="24"/>
          <w:lang w:val="vi-VN"/>
        </w:rPr>
        <w:t>Nút Hạ tự động (APP)</w:t>
      </w:r>
      <w:r w:rsidR="000C113F" w:rsidRPr="000C113F">
        <w:rPr>
          <w:sz w:val="24"/>
          <w:szCs w:val="24"/>
          <w:vertAlign w:val="superscript"/>
          <w:lang w:val="vi-VN"/>
        </w:rPr>
        <w:t xml:space="preserve"> </w:t>
      </w:r>
      <w:r w:rsidR="000C113F" w:rsidRPr="00A02B55">
        <w:rPr>
          <w:sz w:val="24"/>
          <w:szCs w:val="24"/>
          <w:vertAlign w:val="superscript"/>
          <w:lang w:val="vi-VN"/>
        </w:rPr>
        <w:t>(13)</w:t>
      </w:r>
    </w:p>
    <w:p w14:paraId="5FCE969E" w14:textId="347D2DAA" w:rsidR="004A209F" w:rsidRDefault="003101C0" w:rsidP="003101C0">
      <w:pPr>
        <w:rPr>
          <w:sz w:val="24"/>
          <w:szCs w:val="24"/>
          <w:lang w:val="vi-VN"/>
        </w:rPr>
      </w:pPr>
      <w:r w:rsidRPr="00C12F7A">
        <w:rPr>
          <w:sz w:val="24"/>
          <w:szCs w:val="24"/>
          <w:lang w:val="vi-VN"/>
        </w:rPr>
        <w:t xml:space="preserve">4. </w:t>
      </w:r>
      <w:r w:rsidR="00E506B8" w:rsidRPr="00C12F7A">
        <w:rPr>
          <w:sz w:val="24"/>
          <w:szCs w:val="24"/>
          <w:lang w:val="vi-VN"/>
        </w:rPr>
        <w:t>Đèn Hạ tự động</w:t>
      </w:r>
      <w:r w:rsidR="004011E3">
        <w:rPr>
          <w:sz w:val="24"/>
          <w:szCs w:val="24"/>
          <w:lang w:val="vi-VN"/>
        </w:rPr>
        <w:t xml:space="preserve"> </w:t>
      </w:r>
      <w:r w:rsidR="004011E3" w:rsidRPr="004011E3">
        <w:rPr>
          <w:color w:val="FFC000"/>
          <w:sz w:val="24"/>
          <w:szCs w:val="24"/>
          <w:lang w:val="vi-VN"/>
        </w:rPr>
        <w:t>|=|</w:t>
      </w:r>
    </w:p>
    <w:p w14:paraId="431F80BD" w14:textId="77777777" w:rsidR="00BC283F" w:rsidRDefault="00BC283F" w:rsidP="003101C0">
      <w:pPr>
        <w:rPr>
          <w:sz w:val="24"/>
          <w:szCs w:val="24"/>
          <w:lang w:val="vi-VN"/>
        </w:rPr>
      </w:pPr>
    </w:p>
    <w:p w14:paraId="0BC71171" w14:textId="77777777" w:rsidR="00BC283F" w:rsidRDefault="00BC283F" w:rsidP="003101C0">
      <w:pPr>
        <w:rPr>
          <w:sz w:val="24"/>
          <w:szCs w:val="24"/>
          <w:lang w:val="vi-VN"/>
        </w:rPr>
      </w:pPr>
    </w:p>
    <w:p w14:paraId="41349AEE" w14:textId="77777777" w:rsidR="00BC283F" w:rsidRDefault="00BC283F" w:rsidP="003101C0">
      <w:pPr>
        <w:rPr>
          <w:sz w:val="24"/>
          <w:szCs w:val="24"/>
          <w:lang w:val="vi-VN"/>
        </w:rPr>
      </w:pPr>
    </w:p>
    <w:p w14:paraId="1D66389D" w14:textId="77777777" w:rsidR="00BC283F" w:rsidRDefault="00BC283F" w:rsidP="003101C0">
      <w:pPr>
        <w:rPr>
          <w:sz w:val="24"/>
          <w:szCs w:val="24"/>
          <w:lang w:val="vi-VN"/>
        </w:rPr>
      </w:pPr>
    </w:p>
    <w:p w14:paraId="2D3D34BA" w14:textId="77777777" w:rsidR="00BC283F" w:rsidRDefault="00BC283F" w:rsidP="003101C0">
      <w:pPr>
        <w:rPr>
          <w:sz w:val="24"/>
          <w:szCs w:val="24"/>
          <w:lang w:val="vi-VN"/>
        </w:rPr>
      </w:pPr>
    </w:p>
    <w:p w14:paraId="043A1D8C" w14:textId="77777777" w:rsidR="00BC283F" w:rsidRDefault="00BC283F" w:rsidP="003101C0">
      <w:pPr>
        <w:rPr>
          <w:sz w:val="24"/>
          <w:szCs w:val="24"/>
          <w:lang w:val="vi-VN"/>
        </w:rPr>
      </w:pPr>
    </w:p>
    <w:p w14:paraId="4FC10C1B" w14:textId="77777777" w:rsidR="00BC283F" w:rsidRDefault="00BC283F" w:rsidP="003101C0">
      <w:pPr>
        <w:rPr>
          <w:sz w:val="24"/>
          <w:szCs w:val="24"/>
          <w:lang w:val="vi-VN"/>
        </w:rPr>
      </w:pPr>
    </w:p>
    <w:p w14:paraId="0D0B3415" w14:textId="77777777" w:rsidR="00BC283F" w:rsidRDefault="00BC283F" w:rsidP="003101C0">
      <w:pPr>
        <w:rPr>
          <w:sz w:val="24"/>
          <w:szCs w:val="24"/>
          <w:lang w:val="vi-VN"/>
        </w:rPr>
      </w:pPr>
    </w:p>
    <w:p w14:paraId="172D5E05" w14:textId="77777777" w:rsidR="00BC283F" w:rsidRDefault="00BC283F" w:rsidP="003101C0">
      <w:pPr>
        <w:rPr>
          <w:sz w:val="24"/>
          <w:szCs w:val="24"/>
          <w:lang w:val="vi-VN"/>
        </w:rPr>
      </w:pPr>
    </w:p>
    <w:p w14:paraId="442B173A" w14:textId="77777777" w:rsidR="00BC283F" w:rsidRDefault="00BC283F" w:rsidP="003101C0">
      <w:pPr>
        <w:rPr>
          <w:sz w:val="24"/>
          <w:szCs w:val="24"/>
          <w:lang w:val="vi-VN"/>
        </w:rPr>
      </w:pPr>
    </w:p>
    <w:p w14:paraId="23E74677" w14:textId="77777777" w:rsidR="00BC283F" w:rsidRDefault="00BC283F" w:rsidP="003101C0">
      <w:pPr>
        <w:rPr>
          <w:sz w:val="24"/>
          <w:szCs w:val="24"/>
          <w:lang w:val="vi-VN"/>
        </w:rPr>
      </w:pPr>
    </w:p>
    <w:p w14:paraId="28655BE6" w14:textId="77777777" w:rsidR="00BC283F" w:rsidRDefault="00BC283F" w:rsidP="003101C0">
      <w:pPr>
        <w:rPr>
          <w:sz w:val="24"/>
          <w:szCs w:val="24"/>
          <w:lang w:val="vi-VN"/>
        </w:rPr>
      </w:pPr>
    </w:p>
    <w:p w14:paraId="3213CC60" w14:textId="77777777" w:rsidR="004B6F18" w:rsidRDefault="004B6F18" w:rsidP="003101C0">
      <w:pPr>
        <w:rPr>
          <w:sz w:val="24"/>
          <w:szCs w:val="24"/>
          <w:lang w:val="vi-VN"/>
        </w:rPr>
      </w:pPr>
    </w:p>
    <w:p w14:paraId="2252D3B2" w14:textId="77777777" w:rsidR="004B6F18" w:rsidRDefault="004B6F18" w:rsidP="003101C0">
      <w:pPr>
        <w:rPr>
          <w:sz w:val="24"/>
          <w:szCs w:val="24"/>
          <w:lang w:val="vi-VN"/>
        </w:rPr>
      </w:pPr>
    </w:p>
    <w:p w14:paraId="5BE0E307" w14:textId="77777777" w:rsidR="004B6F18" w:rsidRDefault="004B6F18" w:rsidP="003101C0">
      <w:pPr>
        <w:rPr>
          <w:sz w:val="24"/>
          <w:szCs w:val="24"/>
          <w:lang w:val="vi-VN"/>
        </w:rPr>
      </w:pPr>
    </w:p>
    <w:p w14:paraId="06D171A6" w14:textId="77777777" w:rsidR="004B6F18" w:rsidRDefault="004B6F18" w:rsidP="003101C0">
      <w:pPr>
        <w:rPr>
          <w:sz w:val="24"/>
          <w:szCs w:val="24"/>
          <w:lang w:val="vi-VN"/>
        </w:rPr>
      </w:pPr>
    </w:p>
    <w:p w14:paraId="5625C2F5" w14:textId="77777777" w:rsidR="004B6F18" w:rsidRDefault="004B6F18" w:rsidP="003101C0">
      <w:pPr>
        <w:rPr>
          <w:sz w:val="24"/>
          <w:szCs w:val="24"/>
          <w:lang w:val="vi-VN"/>
        </w:rPr>
      </w:pPr>
    </w:p>
    <w:p w14:paraId="18A77B11" w14:textId="77777777" w:rsidR="004B6F18" w:rsidRDefault="004B6F18" w:rsidP="003101C0">
      <w:pPr>
        <w:rPr>
          <w:sz w:val="24"/>
          <w:szCs w:val="24"/>
          <w:lang w:val="vi-VN"/>
        </w:rPr>
      </w:pPr>
    </w:p>
    <w:p w14:paraId="7BA5AAD4" w14:textId="77777777" w:rsidR="004B6F18" w:rsidRDefault="004B6F18" w:rsidP="003101C0">
      <w:pPr>
        <w:rPr>
          <w:sz w:val="24"/>
          <w:szCs w:val="24"/>
          <w:lang w:val="vi-VN"/>
        </w:rPr>
      </w:pPr>
    </w:p>
    <w:p w14:paraId="57A452AD" w14:textId="77777777" w:rsidR="004B6F18" w:rsidRDefault="004B6F18" w:rsidP="003101C0">
      <w:pPr>
        <w:rPr>
          <w:sz w:val="24"/>
          <w:szCs w:val="24"/>
          <w:lang w:val="vi-VN"/>
        </w:rPr>
      </w:pPr>
    </w:p>
    <w:p w14:paraId="0CAA6E03" w14:textId="77777777" w:rsidR="004B6F18" w:rsidRDefault="004B6F18" w:rsidP="003101C0">
      <w:pPr>
        <w:rPr>
          <w:sz w:val="24"/>
          <w:szCs w:val="24"/>
          <w:lang w:val="vi-VN"/>
        </w:rPr>
      </w:pPr>
    </w:p>
    <w:p w14:paraId="3A4E8FF1" w14:textId="77777777" w:rsidR="004B6F18" w:rsidRDefault="004B6F18" w:rsidP="003101C0">
      <w:pPr>
        <w:rPr>
          <w:sz w:val="24"/>
          <w:szCs w:val="24"/>
          <w:lang w:val="vi-VN"/>
        </w:rPr>
      </w:pPr>
    </w:p>
    <w:p w14:paraId="38D97B14" w14:textId="77777777" w:rsidR="004B6F18" w:rsidRDefault="004B6F18" w:rsidP="003101C0">
      <w:pPr>
        <w:rPr>
          <w:sz w:val="24"/>
          <w:szCs w:val="24"/>
          <w:lang w:val="vi-VN"/>
        </w:rPr>
      </w:pPr>
    </w:p>
    <w:p w14:paraId="3E7FE92D" w14:textId="77777777" w:rsidR="004B6F18" w:rsidRDefault="004B6F18" w:rsidP="003101C0">
      <w:pPr>
        <w:rPr>
          <w:sz w:val="24"/>
          <w:szCs w:val="24"/>
          <w:lang w:val="vi-VN"/>
        </w:rPr>
      </w:pPr>
    </w:p>
    <w:p w14:paraId="434201E4" w14:textId="77777777" w:rsidR="004B6F18" w:rsidRDefault="004B6F18" w:rsidP="003101C0">
      <w:pPr>
        <w:rPr>
          <w:sz w:val="24"/>
          <w:szCs w:val="24"/>
          <w:lang w:val="vi-VN"/>
        </w:rPr>
      </w:pPr>
    </w:p>
    <w:p w14:paraId="69FEB562" w14:textId="77777777" w:rsidR="004F52D9" w:rsidRDefault="004F52D9" w:rsidP="003101C0">
      <w:pPr>
        <w:rPr>
          <w:sz w:val="24"/>
          <w:szCs w:val="24"/>
          <w:lang w:val="vi-VN"/>
        </w:rPr>
      </w:pPr>
    </w:p>
    <w:p w14:paraId="60051E2E" w14:textId="77777777" w:rsidR="004F52D9" w:rsidRDefault="004F52D9" w:rsidP="003101C0">
      <w:pPr>
        <w:rPr>
          <w:sz w:val="24"/>
          <w:szCs w:val="24"/>
          <w:lang w:val="vi-VN"/>
        </w:rPr>
      </w:pPr>
    </w:p>
    <w:p w14:paraId="6CFD0345" w14:textId="77777777" w:rsidR="004F52D9" w:rsidRDefault="004F52D9" w:rsidP="003101C0">
      <w:pPr>
        <w:rPr>
          <w:sz w:val="24"/>
          <w:szCs w:val="24"/>
          <w:lang w:val="vi-VN"/>
        </w:rPr>
      </w:pPr>
    </w:p>
    <w:p w14:paraId="043D601C" w14:textId="77777777" w:rsidR="004F52D9" w:rsidRDefault="004F52D9" w:rsidP="003101C0">
      <w:pPr>
        <w:rPr>
          <w:sz w:val="24"/>
          <w:szCs w:val="24"/>
          <w:lang w:val="vi-VN"/>
        </w:rPr>
      </w:pPr>
    </w:p>
    <w:p w14:paraId="37BE92D0" w14:textId="77777777" w:rsidR="004F52D9" w:rsidRDefault="004F52D9" w:rsidP="003101C0">
      <w:pPr>
        <w:rPr>
          <w:sz w:val="24"/>
          <w:szCs w:val="24"/>
          <w:lang w:val="vi-VN"/>
        </w:rPr>
      </w:pPr>
    </w:p>
    <w:p w14:paraId="64BBF130" w14:textId="77777777" w:rsidR="004F52D9" w:rsidRDefault="004F52D9" w:rsidP="003101C0">
      <w:pPr>
        <w:rPr>
          <w:sz w:val="24"/>
          <w:szCs w:val="24"/>
          <w:lang w:val="vi-VN"/>
        </w:rPr>
      </w:pPr>
    </w:p>
    <w:p w14:paraId="3FA1CBE7" w14:textId="77777777" w:rsidR="004B6F18" w:rsidRDefault="004B6F18" w:rsidP="003101C0">
      <w:pPr>
        <w:rPr>
          <w:sz w:val="24"/>
          <w:szCs w:val="24"/>
          <w:lang w:val="vi-VN"/>
        </w:rPr>
      </w:pPr>
    </w:p>
    <w:p w14:paraId="6424CBB7" w14:textId="77777777" w:rsidR="004B6F18" w:rsidRDefault="004B6F18" w:rsidP="003101C0">
      <w:pPr>
        <w:rPr>
          <w:sz w:val="24"/>
          <w:szCs w:val="24"/>
          <w:lang w:val="vi-VN"/>
        </w:rPr>
      </w:pPr>
    </w:p>
    <w:p w14:paraId="3CC6A916" w14:textId="6A52524B" w:rsidR="004B6F18" w:rsidRDefault="004B6F18" w:rsidP="004B6F18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  <w:r w:rsidRPr="00B82494">
        <w:rPr>
          <w:b/>
          <w:bCs/>
          <w:color w:val="FF0000"/>
          <w:sz w:val="48"/>
          <w:szCs w:val="48"/>
          <w:lang w:val="vi-VN"/>
        </w:rPr>
        <w:t>V</w:t>
      </w:r>
    </w:p>
    <w:p w14:paraId="6F8754E3" w14:textId="0DBC6C18" w:rsidR="004B6F18" w:rsidRPr="00B82494" w:rsidRDefault="004B6F18" w:rsidP="004B6F18">
      <w:pPr>
        <w:ind w:left="-142"/>
        <w:jc w:val="center"/>
        <w:rPr>
          <w:b/>
          <w:bCs/>
          <w:color w:val="FF0000"/>
          <w:sz w:val="48"/>
          <w:szCs w:val="48"/>
          <w:lang w:val="vi-VN"/>
        </w:rPr>
      </w:pPr>
      <w:r>
        <w:rPr>
          <w:b/>
          <w:bCs/>
          <w:color w:val="FF0000"/>
          <w:sz w:val="48"/>
          <w:szCs w:val="48"/>
          <w:lang w:val="vi-VN"/>
        </w:rPr>
        <w:t>Phụ lục</w:t>
      </w:r>
    </w:p>
    <w:p w14:paraId="13BEA7D3" w14:textId="77777777" w:rsidR="004B6F18" w:rsidRDefault="004B6F18" w:rsidP="003101C0">
      <w:pPr>
        <w:rPr>
          <w:sz w:val="24"/>
          <w:szCs w:val="24"/>
          <w:lang w:val="vi-VN"/>
        </w:rPr>
      </w:pPr>
    </w:p>
    <w:p w14:paraId="439434E3" w14:textId="77777777" w:rsidR="004B6F18" w:rsidRDefault="004B6F18" w:rsidP="003101C0">
      <w:pPr>
        <w:rPr>
          <w:sz w:val="24"/>
          <w:szCs w:val="24"/>
          <w:lang w:val="vi-VN"/>
        </w:rPr>
      </w:pPr>
    </w:p>
    <w:p w14:paraId="35865F80" w14:textId="77777777" w:rsidR="004B6F18" w:rsidRDefault="004B6F18" w:rsidP="003101C0">
      <w:pPr>
        <w:rPr>
          <w:sz w:val="24"/>
          <w:szCs w:val="24"/>
          <w:lang w:val="vi-VN"/>
        </w:rPr>
      </w:pPr>
    </w:p>
    <w:p w14:paraId="51EC81A6" w14:textId="77777777" w:rsidR="004B6F18" w:rsidRDefault="004B6F18" w:rsidP="003101C0">
      <w:pPr>
        <w:rPr>
          <w:sz w:val="24"/>
          <w:szCs w:val="24"/>
          <w:lang w:val="vi-VN"/>
        </w:rPr>
      </w:pPr>
    </w:p>
    <w:p w14:paraId="3EF7F09D" w14:textId="77777777" w:rsidR="004B6F18" w:rsidRDefault="004B6F18" w:rsidP="003101C0">
      <w:pPr>
        <w:rPr>
          <w:sz w:val="24"/>
          <w:szCs w:val="24"/>
          <w:lang w:val="vi-VN"/>
        </w:rPr>
      </w:pPr>
    </w:p>
    <w:p w14:paraId="691C4315" w14:textId="77777777" w:rsidR="004B6F18" w:rsidRDefault="004B6F18" w:rsidP="003101C0">
      <w:pPr>
        <w:rPr>
          <w:sz w:val="24"/>
          <w:szCs w:val="24"/>
          <w:lang w:val="vi-VN"/>
        </w:rPr>
      </w:pPr>
    </w:p>
    <w:p w14:paraId="333636D5" w14:textId="77777777" w:rsidR="004B6F18" w:rsidRDefault="004B6F18" w:rsidP="003101C0">
      <w:pPr>
        <w:rPr>
          <w:sz w:val="24"/>
          <w:szCs w:val="24"/>
          <w:lang w:val="vi-VN"/>
        </w:rPr>
      </w:pPr>
    </w:p>
    <w:p w14:paraId="251C2BFC" w14:textId="77777777" w:rsidR="004B6F18" w:rsidRDefault="004B6F18" w:rsidP="003101C0">
      <w:pPr>
        <w:rPr>
          <w:sz w:val="24"/>
          <w:szCs w:val="24"/>
          <w:lang w:val="vi-VN"/>
        </w:rPr>
      </w:pPr>
    </w:p>
    <w:p w14:paraId="7EA76D50" w14:textId="77777777" w:rsidR="004B6F18" w:rsidRDefault="004B6F18" w:rsidP="003101C0">
      <w:pPr>
        <w:rPr>
          <w:sz w:val="24"/>
          <w:szCs w:val="24"/>
          <w:lang w:val="vi-VN"/>
        </w:rPr>
      </w:pPr>
    </w:p>
    <w:p w14:paraId="0811072E" w14:textId="77777777" w:rsidR="004B6F18" w:rsidRDefault="004B6F18" w:rsidP="003101C0">
      <w:pPr>
        <w:rPr>
          <w:sz w:val="24"/>
          <w:szCs w:val="24"/>
          <w:lang w:val="vi-VN"/>
        </w:rPr>
      </w:pPr>
    </w:p>
    <w:p w14:paraId="78E74A25" w14:textId="77777777" w:rsidR="004B6F18" w:rsidRDefault="004B6F18" w:rsidP="003101C0">
      <w:pPr>
        <w:rPr>
          <w:sz w:val="24"/>
          <w:szCs w:val="24"/>
          <w:lang w:val="vi-VN"/>
        </w:rPr>
      </w:pPr>
    </w:p>
    <w:p w14:paraId="12C59279" w14:textId="77777777" w:rsidR="004B6F18" w:rsidRDefault="004B6F18" w:rsidP="003101C0">
      <w:pPr>
        <w:rPr>
          <w:sz w:val="24"/>
          <w:szCs w:val="24"/>
          <w:lang w:val="vi-VN"/>
        </w:rPr>
      </w:pPr>
    </w:p>
    <w:p w14:paraId="11FAC9F0" w14:textId="77777777" w:rsidR="004B6F18" w:rsidRDefault="004B6F18" w:rsidP="003101C0">
      <w:pPr>
        <w:rPr>
          <w:sz w:val="24"/>
          <w:szCs w:val="24"/>
          <w:lang w:val="vi-VN"/>
        </w:rPr>
      </w:pPr>
    </w:p>
    <w:p w14:paraId="7128F53F" w14:textId="77777777" w:rsidR="004B6F18" w:rsidRDefault="004B6F18" w:rsidP="003101C0">
      <w:pPr>
        <w:rPr>
          <w:sz w:val="24"/>
          <w:szCs w:val="24"/>
          <w:lang w:val="vi-VN"/>
        </w:rPr>
      </w:pPr>
    </w:p>
    <w:p w14:paraId="245AB852" w14:textId="77777777" w:rsidR="004B6F18" w:rsidRDefault="004B6F18" w:rsidP="003101C0">
      <w:pPr>
        <w:rPr>
          <w:sz w:val="24"/>
          <w:szCs w:val="24"/>
          <w:lang w:val="vi-VN"/>
        </w:rPr>
      </w:pPr>
    </w:p>
    <w:p w14:paraId="70C2A39F" w14:textId="77777777" w:rsidR="00BC283F" w:rsidRDefault="00BC283F" w:rsidP="003101C0">
      <w:pPr>
        <w:rPr>
          <w:sz w:val="24"/>
          <w:szCs w:val="24"/>
          <w:lang w:val="vi-VN"/>
        </w:rPr>
      </w:pPr>
    </w:p>
    <w:p w14:paraId="61D871EA" w14:textId="77777777" w:rsidR="00BE5787" w:rsidRDefault="00BE5787" w:rsidP="003101C0">
      <w:pPr>
        <w:rPr>
          <w:sz w:val="24"/>
          <w:szCs w:val="24"/>
          <w:lang w:val="vi-VN"/>
        </w:rPr>
      </w:pPr>
    </w:p>
    <w:p w14:paraId="0901EB3A" w14:textId="6F88D1BF" w:rsidR="00BE5787" w:rsidRPr="00BE5787" w:rsidRDefault="00BE5787" w:rsidP="003101C0">
      <w:pPr>
        <w:rPr>
          <w:lang w:val="vi-VN"/>
        </w:rPr>
      </w:pPr>
      <w:r w:rsidRPr="00BE5787">
        <w:rPr>
          <w:b/>
          <w:bCs/>
          <w:color w:val="FF0000"/>
          <w:sz w:val="32"/>
          <w:szCs w:val="32"/>
          <w:lang w:val="vi-VN"/>
        </w:rPr>
        <w:lastRenderedPageBreak/>
        <w:t>Chú</w:t>
      </w:r>
      <w:r>
        <w:rPr>
          <w:b/>
          <w:bCs/>
          <w:color w:val="FF0000"/>
          <w:sz w:val="32"/>
          <w:szCs w:val="32"/>
          <w:lang w:val="vi-VN"/>
        </w:rPr>
        <w:t xml:space="preserve"> giải</w:t>
      </w:r>
    </w:p>
    <w:p w14:paraId="2F5D245D" w14:textId="77777777" w:rsidR="00BC283F" w:rsidRDefault="00BC283F" w:rsidP="00BC283F">
      <w:pPr>
        <w:rPr>
          <w:lang w:val="vi-VN"/>
        </w:rPr>
      </w:pPr>
      <w:r w:rsidRPr="009A5AC1">
        <w:rPr>
          <w:vertAlign w:val="superscript"/>
          <w:lang w:val="vi-VN"/>
        </w:rPr>
        <w:t>(1</w:t>
      </w:r>
      <w:r w:rsidRPr="00DD7C41">
        <w:rPr>
          <w:sz w:val="24"/>
          <w:szCs w:val="24"/>
          <w:vertAlign w:val="superscript"/>
          <w:lang w:val="vi-VN"/>
        </w:rPr>
        <w:t>)</w:t>
      </w:r>
      <w:r w:rsidRPr="00DD7C41">
        <w:rPr>
          <w:sz w:val="24"/>
          <w:szCs w:val="24"/>
          <w:lang w:val="vi-VN"/>
        </w:rPr>
        <w:t xml:space="preserve"> </w:t>
      </w:r>
      <w:r w:rsidRPr="00DD7C41">
        <w:rPr>
          <w:b/>
          <w:bCs/>
          <w:sz w:val="24"/>
          <w:szCs w:val="24"/>
          <w:lang w:val="vi-VN"/>
        </w:rPr>
        <w:t>RAT:</w:t>
      </w:r>
      <w:r w:rsidRPr="00DD7C41">
        <w:rPr>
          <w:sz w:val="24"/>
          <w:szCs w:val="24"/>
          <w:lang w:val="vi-VN"/>
        </w:rPr>
        <w:t xml:space="preserve"> </w:t>
      </w:r>
      <w:r>
        <w:rPr>
          <w:sz w:val="24"/>
          <w:szCs w:val="24"/>
          <w:lang w:val="vi-VN"/>
        </w:rPr>
        <w:t>L</w:t>
      </w:r>
      <w:r w:rsidRPr="00DD7C41">
        <w:rPr>
          <w:sz w:val="24"/>
          <w:szCs w:val="24"/>
          <w:lang w:val="vi-VN"/>
        </w:rPr>
        <w:t>à một động cơ nhỏ được gắn ở phía dưới và chỉ được kích hoạt tự động khi các động cơ chính ngưng hoạt động hoặc được kích hoạt thủ công</w:t>
      </w:r>
    </w:p>
    <w:p w14:paraId="2348D10A" w14:textId="77777777" w:rsidR="00BC283F" w:rsidRDefault="00BC283F" w:rsidP="00BC283F">
      <w:pPr>
        <w:keepNext/>
        <w:jc w:val="center"/>
      </w:pPr>
      <w:r>
        <w:rPr>
          <w:noProof/>
        </w:rPr>
        <w:drawing>
          <wp:inline distT="0" distB="0" distL="0" distR="0" wp14:anchorId="0CD2A838" wp14:editId="0E34A201">
            <wp:extent cx="3748481" cy="2110154"/>
            <wp:effectExtent l="0" t="0" r="4445" b="4445"/>
            <wp:docPr id="5" name="Picture 5" descr="What is Ram Air Turbine (RAT) – Aeropeep – Aircraft and Engineering 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hat is Ram Air Turbine (RAT) – Aeropeep – Aircraft and Engineering Forum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036" cy="212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82A86" w14:textId="0334A261" w:rsidR="00BC283F" w:rsidRDefault="00BC283F" w:rsidP="00BC283F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58</w:t>
      </w:r>
      <w:r w:rsidR="003B106A">
        <w:rPr>
          <w:noProof/>
        </w:rPr>
        <w:fldChar w:fldCharType="end"/>
      </w:r>
      <w:r>
        <w:rPr>
          <w:lang w:val="vi-VN"/>
        </w:rPr>
        <w:t>: RAT</w:t>
      </w:r>
    </w:p>
    <w:p w14:paraId="71D431DD" w14:textId="77777777" w:rsidR="00BC283F" w:rsidRDefault="00BC283F" w:rsidP="00BC283F">
      <w:pPr>
        <w:rPr>
          <w:lang w:val="vi-VN"/>
        </w:rPr>
      </w:pPr>
      <w:r w:rsidRPr="00C002AA">
        <w:rPr>
          <w:vertAlign w:val="superscript"/>
          <w:lang w:val="vi-VN"/>
        </w:rPr>
        <w:t>(2)</w:t>
      </w:r>
      <w:r>
        <w:rPr>
          <w:lang w:val="vi-VN"/>
        </w:rPr>
        <w:t xml:space="preserve"> </w:t>
      </w:r>
      <w:r w:rsidRPr="00DD7C41">
        <w:rPr>
          <w:b/>
          <w:bCs/>
          <w:sz w:val="24"/>
          <w:szCs w:val="24"/>
          <w:lang w:val="vi-VN"/>
        </w:rPr>
        <w:t>CROSSFEED:</w:t>
      </w:r>
      <w:r w:rsidRPr="00DD7C41">
        <w:rPr>
          <w:sz w:val="24"/>
          <w:szCs w:val="24"/>
          <w:lang w:val="vi-VN"/>
        </w:rPr>
        <w:t xml:space="preserve"> </w:t>
      </w:r>
      <w:r>
        <w:rPr>
          <w:sz w:val="24"/>
          <w:szCs w:val="24"/>
          <w:lang w:val="vi-VN"/>
        </w:rPr>
        <w:t>L</w:t>
      </w:r>
      <w:r w:rsidRPr="00DD7C41">
        <w:rPr>
          <w:sz w:val="24"/>
          <w:szCs w:val="24"/>
          <w:lang w:val="vi-VN"/>
        </w:rPr>
        <w:t>à một chức năng giúp thông nhiên liệu giữa 2 hoặc nhiều bình chứa nhiên liệu với nhau.</w:t>
      </w:r>
    </w:p>
    <w:p w14:paraId="7489EDA8" w14:textId="77777777" w:rsidR="00BC283F" w:rsidRDefault="00BC283F" w:rsidP="00BC283F">
      <w:pPr>
        <w:rPr>
          <w:lang w:val="vi-VN"/>
        </w:rPr>
      </w:pPr>
      <w:r w:rsidRPr="00C002AA">
        <w:rPr>
          <w:vertAlign w:val="superscript"/>
          <w:lang w:val="vi-VN"/>
        </w:rPr>
        <w:t>(3)</w:t>
      </w:r>
      <w:r>
        <w:rPr>
          <w:lang w:val="vi-VN"/>
        </w:rPr>
        <w:t xml:space="preserve"> </w:t>
      </w:r>
      <w:r w:rsidRPr="00DD7C41">
        <w:rPr>
          <w:b/>
          <w:bCs/>
          <w:sz w:val="24"/>
          <w:szCs w:val="24"/>
          <w:lang w:val="vi-VN"/>
        </w:rPr>
        <w:t>APU:</w:t>
      </w:r>
      <w:r w:rsidRPr="00DD7C41">
        <w:rPr>
          <w:sz w:val="24"/>
          <w:szCs w:val="24"/>
          <w:lang w:val="vi-VN"/>
        </w:rPr>
        <w:t xml:space="preserve"> là một động cơ phụ ở phía sau máy bay. Nó thường được sử dụng như động cơ phụ</w:t>
      </w:r>
    </w:p>
    <w:p w14:paraId="6A6F4854" w14:textId="77777777" w:rsidR="00BC283F" w:rsidRDefault="00BC283F" w:rsidP="00BC283F">
      <w:pPr>
        <w:keepNext/>
        <w:jc w:val="center"/>
      </w:pPr>
      <w:r>
        <w:rPr>
          <w:noProof/>
        </w:rPr>
        <w:drawing>
          <wp:inline distT="0" distB="0" distL="0" distR="0" wp14:anchorId="0598EB57" wp14:editId="2A53F221">
            <wp:extent cx="2505808" cy="3214520"/>
            <wp:effectExtent l="0" t="0" r="8890" b="5080"/>
            <wp:docPr id="16" name="Picture 16" descr="Airbus A320 APU trap door | Pierre J. | Flick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irbus A320 APU trap door | Pierre J. | Flickr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3" t="26971" r="11201" b="2262"/>
                    <a:stretch/>
                  </pic:blipFill>
                  <pic:spPr bwMode="auto">
                    <a:xfrm>
                      <a:off x="0" y="0"/>
                      <a:ext cx="2534102" cy="325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6B9EC" w14:textId="39700BAA" w:rsidR="00BC283F" w:rsidRDefault="00BC283F" w:rsidP="00BC283F">
      <w:pPr>
        <w:pStyle w:val="Caption"/>
        <w:jc w:val="center"/>
        <w:rPr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</w:instrText>
      </w:r>
      <w:r w:rsidR="003B106A">
        <w:instrText xml:space="preserve">\* ARABIC </w:instrText>
      </w:r>
      <w:r w:rsidR="003B106A">
        <w:fldChar w:fldCharType="separate"/>
      </w:r>
      <w:r w:rsidR="0042731F">
        <w:rPr>
          <w:noProof/>
        </w:rPr>
        <w:t>59</w:t>
      </w:r>
      <w:r w:rsidR="003B106A">
        <w:rPr>
          <w:noProof/>
        </w:rPr>
        <w:fldChar w:fldCharType="end"/>
      </w:r>
      <w:r>
        <w:rPr>
          <w:lang w:val="vi-VN"/>
        </w:rPr>
        <w:t>: APU</w:t>
      </w:r>
    </w:p>
    <w:p w14:paraId="308772CB" w14:textId="793B7337" w:rsidR="00BC283F" w:rsidRDefault="00BC283F" w:rsidP="00BC283F">
      <w:pPr>
        <w:rPr>
          <w:lang w:val="vi-VN"/>
        </w:rPr>
      </w:pPr>
      <w:r w:rsidRPr="00C002AA">
        <w:rPr>
          <w:vertAlign w:val="superscript"/>
          <w:lang w:val="vi-VN"/>
        </w:rPr>
        <w:t>(4)</w:t>
      </w:r>
      <w:r>
        <w:rPr>
          <w:lang w:val="vi-VN"/>
        </w:rPr>
        <w:t xml:space="preserve"> </w:t>
      </w:r>
      <w:r w:rsidRPr="00DD7C41">
        <w:rPr>
          <w:b/>
          <w:bCs/>
          <w:sz w:val="24"/>
          <w:szCs w:val="24"/>
          <w:lang w:val="vi-VN"/>
        </w:rPr>
        <w:t xml:space="preserve">PACK: </w:t>
      </w:r>
      <w:r w:rsidR="00350F99">
        <w:rPr>
          <w:sz w:val="24"/>
          <w:szCs w:val="24"/>
          <w:lang w:val="vi-VN"/>
        </w:rPr>
        <w:t>B</w:t>
      </w:r>
      <w:r w:rsidRPr="00DD7C41">
        <w:rPr>
          <w:sz w:val="24"/>
          <w:szCs w:val="24"/>
          <w:lang w:val="vi-VN"/>
        </w:rPr>
        <w:t>ộ chu kì khí nén</w:t>
      </w:r>
    </w:p>
    <w:p w14:paraId="2C29BE2D" w14:textId="4428714F" w:rsidR="00F85EFA" w:rsidRDefault="00BC283F" w:rsidP="003101C0">
      <w:pPr>
        <w:rPr>
          <w:sz w:val="24"/>
          <w:szCs w:val="24"/>
          <w:lang w:val="vi-VN"/>
        </w:rPr>
      </w:pPr>
      <w:r w:rsidRPr="00C002AA">
        <w:rPr>
          <w:vertAlign w:val="superscript"/>
          <w:lang w:val="vi-VN"/>
        </w:rPr>
        <w:t>(5)</w:t>
      </w:r>
      <w:r>
        <w:rPr>
          <w:lang w:val="vi-VN"/>
        </w:rPr>
        <w:t xml:space="preserve"> </w:t>
      </w:r>
      <w:r w:rsidRPr="00DD7C41">
        <w:rPr>
          <w:b/>
          <w:bCs/>
          <w:sz w:val="24"/>
          <w:szCs w:val="24"/>
          <w:lang w:val="vi-VN"/>
        </w:rPr>
        <w:t>TRIM AIR:</w:t>
      </w:r>
      <w:r w:rsidRPr="00DD7C41">
        <w:rPr>
          <w:sz w:val="24"/>
          <w:szCs w:val="24"/>
          <w:lang w:val="vi-VN"/>
        </w:rPr>
        <w:t xml:space="preserve"> </w:t>
      </w:r>
      <w:r w:rsidR="00350F99">
        <w:rPr>
          <w:sz w:val="24"/>
          <w:szCs w:val="24"/>
          <w:lang w:val="vi-VN"/>
        </w:rPr>
        <w:t>B</w:t>
      </w:r>
      <w:r w:rsidRPr="00DD7C41">
        <w:rPr>
          <w:sz w:val="24"/>
          <w:szCs w:val="24"/>
          <w:lang w:val="vi-VN"/>
        </w:rPr>
        <w:t>ộ cắt khí nén</w:t>
      </w:r>
    </w:p>
    <w:p w14:paraId="1EF04C2C" w14:textId="06A4344D" w:rsidR="00750BC5" w:rsidRPr="00750BC5" w:rsidRDefault="00750BC5" w:rsidP="00750BC5">
      <w:pPr>
        <w:rPr>
          <w:lang w:val="vi-VN"/>
        </w:rPr>
      </w:pPr>
      <w:r w:rsidRPr="00DB3D77">
        <w:rPr>
          <w:vertAlign w:val="superscript"/>
          <w:lang w:val="vi-VN"/>
        </w:rPr>
        <w:t>(6)</w:t>
      </w:r>
      <w:r w:rsidRPr="00750BC5">
        <w:rPr>
          <w:lang w:val="vi-VN"/>
        </w:rPr>
        <w:t xml:space="preserve"> </w:t>
      </w:r>
      <w:r w:rsidRPr="00E77533">
        <w:rPr>
          <w:b/>
          <w:bCs/>
          <w:sz w:val="24"/>
          <w:szCs w:val="24"/>
          <w:lang w:val="vi-VN"/>
        </w:rPr>
        <w:t>Mach:</w:t>
      </w:r>
      <w:r w:rsidR="00452D32">
        <w:rPr>
          <w:b/>
          <w:bCs/>
          <w:sz w:val="24"/>
          <w:szCs w:val="24"/>
          <w:lang w:val="vi-VN"/>
        </w:rPr>
        <w:t xml:space="preserve"> </w:t>
      </w:r>
      <w:r w:rsidR="00350F99" w:rsidRPr="006602BB">
        <w:rPr>
          <w:sz w:val="24"/>
          <w:szCs w:val="24"/>
          <w:lang w:val="vi-VN"/>
        </w:rPr>
        <w:t>V</w:t>
      </w:r>
      <w:r w:rsidR="00452D32" w:rsidRPr="006602BB">
        <w:rPr>
          <w:sz w:val="24"/>
          <w:szCs w:val="24"/>
          <w:lang w:val="vi-VN"/>
        </w:rPr>
        <w:t>ận tốc tính theo chuẩn của tốc độ âm thanh (.</w:t>
      </w:r>
      <w:r w:rsidR="00817F00" w:rsidRPr="006602BB">
        <w:rPr>
          <w:sz w:val="24"/>
          <w:szCs w:val="24"/>
          <w:lang w:val="vi-VN"/>
        </w:rPr>
        <w:t>Mach)</w:t>
      </w:r>
    </w:p>
    <w:p w14:paraId="03A6EEA8" w14:textId="0316F4CE" w:rsidR="00750BC5" w:rsidRPr="00750BC5" w:rsidRDefault="00750BC5" w:rsidP="00750BC5">
      <w:pPr>
        <w:rPr>
          <w:lang w:val="vi-VN"/>
        </w:rPr>
      </w:pPr>
      <w:r w:rsidRPr="00DB3D77">
        <w:rPr>
          <w:vertAlign w:val="superscript"/>
          <w:lang w:val="vi-VN"/>
        </w:rPr>
        <w:t>(7)</w:t>
      </w:r>
      <w:r w:rsidRPr="00750BC5">
        <w:rPr>
          <w:lang w:val="vi-VN"/>
        </w:rPr>
        <w:t xml:space="preserve"> </w:t>
      </w:r>
      <w:r w:rsidRPr="00E77533">
        <w:rPr>
          <w:b/>
          <w:bCs/>
          <w:sz w:val="24"/>
          <w:szCs w:val="24"/>
          <w:lang w:val="vi-VN"/>
        </w:rPr>
        <w:t>IAS</w:t>
      </w:r>
      <w:r w:rsidR="00350F99">
        <w:rPr>
          <w:b/>
          <w:bCs/>
          <w:sz w:val="24"/>
          <w:szCs w:val="24"/>
          <w:lang w:val="vi-VN"/>
        </w:rPr>
        <w:t xml:space="preserve"> (Indicator Airspeed)</w:t>
      </w:r>
      <w:r w:rsidRPr="00E77533">
        <w:rPr>
          <w:b/>
          <w:bCs/>
          <w:sz w:val="24"/>
          <w:szCs w:val="24"/>
          <w:lang w:val="vi-VN"/>
        </w:rPr>
        <w:t>:</w:t>
      </w:r>
      <w:r w:rsidR="00817F00">
        <w:rPr>
          <w:b/>
          <w:bCs/>
          <w:sz w:val="24"/>
          <w:szCs w:val="24"/>
          <w:lang w:val="vi-VN"/>
        </w:rPr>
        <w:t xml:space="preserve"> </w:t>
      </w:r>
      <w:r w:rsidR="00350F99" w:rsidRPr="002578E9">
        <w:rPr>
          <w:sz w:val="24"/>
          <w:szCs w:val="24"/>
          <w:lang w:val="vi-VN"/>
        </w:rPr>
        <w:t>V</w:t>
      </w:r>
      <w:r w:rsidR="00817F00" w:rsidRPr="002578E9">
        <w:rPr>
          <w:sz w:val="24"/>
          <w:szCs w:val="24"/>
          <w:lang w:val="vi-VN"/>
        </w:rPr>
        <w:t>ận tốc đo được bằng thiết bị đo tốc độ</w:t>
      </w:r>
      <w:r w:rsidR="00817F00" w:rsidRPr="006602BB">
        <w:rPr>
          <w:sz w:val="24"/>
          <w:szCs w:val="24"/>
          <w:lang w:val="vi-VN"/>
        </w:rPr>
        <w:t xml:space="preserve"> gió</w:t>
      </w:r>
    </w:p>
    <w:p w14:paraId="361E5F20" w14:textId="431DC035" w:rsidR="00750BC5" w:rsidRPr="002578E9" w:rsidRDefault="00750BC5" w:rsidP="00750BC5">
      <w:pPr>
        <w:rPr>
          <w:sz w:val="24"/>
          <w:szCs w:val="24"/>
          <w:lang w:val="vi-VN"/>
        </w:rPr>
      </w:pPr>
      <w:r w:rsidRPr="00DB3D77">
        <w:rPr>
          <w:vertAlign w:val="superscript"/>
          <w:lang w:val="vi-VN"/>
        </w:rPr>
        <w:t>(8)</w:t>
      </w:r>
      <w:r w:rsidRPr="00750BC5">
        <w:rPr>
          <w:lang w:val="vi-VN"/>
        </w:rPr>
        <w:t xml:space="preserve"> </w:t>
      </w:r>
      <w:r w:rsidRPr="00E77533">
        <w:rPr>
          <w:b/>
          <w:bCs/>
          <w:sz w:val="24"/>
          <w:szCs w:val="24"/>
          <w:lang w:val="vi-VN"/>
        </w:rPr>
        <w:t xml:space="preserve">A/P, </w:t>
      </w:r>
      <w:r w:rsidR="00E65A9B">
        <w:rPr>
          <w:b/>
          <w:bCs/>
          <w:sz w:val="24"/>
          <w:szCs w:val="24"/>
          <w:lang w:val="vi-VN"/>
        </w:rPr>
        <w:t>FD(Autopilot, Filight Director)</w:t>
      </w:r>
      <w:r w:rsidRPr="00E77533">
        <w:rPr>
          <w:b/>
          <w:bCs/>
          <w:sz w:val="24"/>
          <w:szCs w:val="24"/>
          <w:lang w:val="vi-VN"/>
        </w:rPr>
        <w:t>:</w:t>
      </w:r>
      <w:r w:rsidR="00FE0164">
        <w:rPr>
          <w:b/>
          <w:bCs/>
          <w:sz w:val="24"/>
          <w:szCs w:val="24"/>
          <w:lang w:val="vi-VN"/>
        </w:rPr>
        <w:t xml:space="preserve"> </w:t>
      </w:r>
      <w:r w:rsidR="00747AF4" w:rsidRPr="002578E9">
        <w:rPr>
          <w:sz w:val="24"/>
          <w:szCs w:val="24"/>
          <w:lang w:val="vi-VN"/>
        </w:rPr>
        <w:t>Tự</w:t>
      </w:r>
      <w:r w:rsidR="00FE0164" w:rsidRPr="002578E9">
        <w:rPr>
          <w:sz w:val="24"/>
          <w:szCs w:val="24"/>
          <w:lang w:val="vi-VN"/>
        </w:rPr>
        <w:t xml:space="preserve"> động lái/</w:t>
      </w:r>
      <w:r w:rsidR="00E65A9B" w:rsidRPr="002578E9">
        <w:rPr>
          <w:sz w:val="24"/>
          <w:szCs w:val="24"/>
          <w:lang w:val="vi-VN"/>
        </w:rPr>
        <w:t>hỗ trợ lái</w:t>
      </w:r>
    </w:p>
    <w:p w14:paraId="5824045F" w14:textId="79B1C8CB" w:rsidR="00750BC5" w:rsidRPr="002578E9" w:rsidRDefault="00750BC5" w:rsidP="00750BC5">
      <w:pPr>
        <w:rPr>
          <w:lang w:val="vi-VN"/>
        </w:rPr>
      </w:pPr>
      <w:r w:rsidRPr="00DB3D77">
        <w:rPr>
          <w:vertAlign w:val="superscript"/>
          <w:lang w:val="vi-VN"/>
        </w:rPr>
        <w:t>(9)</w:t>
      </w:r>
      <w:r w:rsidRPr="00750BC5">
        <w:rPr>
          <w:lang w:val="vi-VN"/>
        </w:rPr>
        <w:t xml:space="preserve"> </w:t>
      </w:r>
      <w:r w:rsidRPr="000E7882">
        <w:rPr>
          <w:b/>
          <w:bCs/>
          <w:sz w:val="24"/>
          <w:szCs w:val="24"/>
          <w:lang w:val="vi-VN"/>
        </w:rPr>
        <w:t>IRS</w:t>
      </w:r>
      <w:r w:rsidR="00350F99">
        <w:rPr>
          <w:b/>
          <w:bCs/>
          <w:sz w:val="24"/>
          <w:szCs w:val="24"/>
          <w:lang w:val="vi-VN"/>
        </w:rPr>
        <w:t xml:space="preserve"> (Inertial Reference System)</w:t>
      </w:r>
      <w:r w:rsidRPr="000E7882">
        <w:rPr>
          <w:b/>
          <w:bCs/>
          <w:sz w:val="24"/>
          <w:szCs w:val="24"/>
          <w:lang w:val="vi-VN"/>
        </w:rPr>
        <w:t>:</w:t>
      </w:r>
      <w:r w:rsidR="00E65A9B">
        <w:rPr>
          <w:b/>
          <w:bCs/>
          <w:sz w:val="24"/>
          <w:szCs w:val="24"/>
          <w:lang w:val="vi-VN"/>
        </w:rPr>
        <w:t xml:space="preserve"> </w:t>
      </w:r>
      <w:r w:rsidR="004A6501" w:rsidRPr="002578E9">
        <w:rPr>
          <w:sz w:val="24"/>
          <w:szCs w:val="24"/>
          <w:lang w:val="vi-VN"/>
        </w:rPr>
        <w:t>Hệ thống định vị</w:t>
      </w:r>
    </w:p>
    <w:p w14:paraId="78C88374" w14:textId="1105E08C" w:rsidR="00750BC5" w:rsidRDefault="00750BC5" w:rsidP="00750BC5">
      <w:pPr>
        <w:rPr>
          <w:lang w:val="vi-VN"/>
        </w:rPr>
      </w:pPr>
      <w:r w:rsidRPr="00E77533">
        <w:rPr>
          <w:vertAlign w:val="superscript"/>
          <w:lang w:val="vi-VN"/>
        </w:rPr>
        <w:t>(</w:t>
      </w:r>
      <w:r w:rsidR="00185EA6">
        <w:rPr>
          <w:vertAlign w:val="superscript"/>
          <w:lang w:val="vi-VN"/>
        </w:rPr>
        <w:t>10</w:t>
      </w:r>
      <w:r w:rsidRPr="00E77533">
        <w:rPr>
          <w:vertAlign w:val="superscript"/>
          <w:lang w:val="vi-VN"/>
        </w:rPr>
        <w:t>)</w:t>
      </w:r>
      <w:r w:rsidRPr="00750BC5">
        <w:rPr>
          <w:lang w:val="vi-VN"/>
        </w:rPr>
        <w:t xml:space="preserve"> </w:t>
      </w:r>
      <w:r w:rsidRPr="003506DF">
        <w:rPr>
          <w:b/>
          <w:bCs/>
          <w:sz w:val="24"/>
          <w:szCs w:val="24"/>
          <w:lang w:val="vi-VN"/>
        </w:rPr>
        <w:t xml:space="preserve">True </w:t>
      </w:r>
      <w:r w:rsidR="00E52DF7" w:rsidRPr="003506DF">
        <w:rPr>
          <w:b/>
          <w:bCs/>
          <w:sz w:val="24"/>
          <w:szCs w:val="24"/>
          <w:lang w:val="vi-VN"/>
        </w:rPr>
        <w:t>airspeed:</w:t>
      </w:r>
      <w:r w:rsidR="004A6501">
        <w:rPr>
          <w:b/>
          <w:bCs/>
          <w:sz w:val="24"/>
          <w:szCs w:val="24"/>
          <w:lang w:val="vi-VN"/>
        </w:rPr>
        <w:t xml:space="preserve"> </w:t>
      </w:r>
      <w:r w:rsidR="004A6501" w:rsidRPr="00034AA7">
        <w:rPr>
          <w:lang w:val="vi-VN"/>
        </w:rPr>
        <w:t xml:space="preserve">Vận tốc máy bay </w:t>
      </w:r>
      <w:r w:rsidR="008D5A11" w:rsidRPr="00034AA7">
        <w:rPr>
          <w:lang w:val="vi-VN"/>
        </w:rPr>
        <w:t>bao gồm cả vận tốc gió</w:t>
      </w:r>
    </w:p>
    <w:p w14:paraId="48FBD85D" w14:textId="77777777" w:rsidR="00185EA6" w:rsidRPr="00750BC5" w:rsidRDefault="00185EA6" w:rsidP="00750BC5">
      <w:pPr>
        <w:rPr>
          <w:lang w:val="vi-VN"/>
        </w:rPr>
      </w:pPr>
    </w:p>
    <w:p w14:paraId="6D6332DC" w14:textId="5D3E3652" w:rsidR="00AC4ED5" w:rsidRDefault="00750BC5" w:rsidP="00750BC5">
      <w:pPr>
        <w:rPr>
          <w:b/>
          <w:bCs/>
          <w:sz w:val="24"/>
          <w:szCs w:val="24"/>
          <w:lang w:val="vi-VN"/>
        </w:rPr>
      </w:pPr>
      <w:r w:rsidRPr="00E77533">
        <w:rPr>
          <w:vertAlign w:val="superscript"/>
          <w:lang w:val="vi-VN"/>
        </w:rPr>
        <w:lastRenderedPageBreak/>
        <w:t>(</w:t>
      </w:r>
      <w:r w:rsidR="00185EA6">
        <w:rPr>
          <w:vertAlign w:val="superscript"/>
          <w:lang w:val="vi-VN"/>
        </w:rPr>
        <w:t>11</w:t>
      </w:r>
      <w:r w:rsidRPr="00E77533">
        <w:rPr>
          <w:vertAlign w:val="superscript"/>
          <w:lang w:val="vi-VN"/>
        </w:rPr>
        <w:t>)</w:t>
      </w:r>
      <w:r w:rsidRPr="00750BC5">
        <w:rPr>
          <w:lang w:val="vi-VN"/>
        </w:rPr>
        <w:t xml:space="preserve"> </w:t>
      </w:r>
      <w:r w:rsidR="00E52DF7" w:rsidRPr="003506DF">
        <w:rPr>
          <w:b/>
          <w:bCs/>
          <w:sz w:val="24"/>
          <w:szCs w:val="24"/>
          <w:lang w:val="vi-VN"/>
        </w:rPr>
        <w:t>VOR</w:t>
      </w:r>
      <w:r w:rsidR="0045361E">
        <w:rPr>
          <w:b/>
          <w:bCs/>
          <w:sz w:val="24"/>
          <w:szCs w:val="24"/>
          <w:lang w:val="vi-VN"/>
        </w:rPr>
        <w:t xml:space="preserve"> (</w:t>
      </w:r>
      <w:r w:rsidR="0045361E" w:rsidRPr="0045361E">
        <w:rPr>
          <w:b/>
          <w:bCs/>
          <w:sz w:val="24"/>
          <w:szCs w:val="24"/>
          <w:lang w:val="vi-VN"/>
        </w:rPr>
        <w:t xml:space="preserve">VHF Omnidirectional Radio </w:t>
      </w:r>
      <w:r w:rsidR="0045361E">
        <w:rPr>
          <w:b/>
          <w:bCs/>
          <w:sz w:val="24"/>
          <w:szCs w:val="24"/>
          <w:lang w:val="vi-VN"/>
        </w:rPr>
        <w:t>Range)</w:t>
      </w:r>
      <w:r w:rsidR="00E52DF7" w:rsidRPr="003506DF">
        <w:rPr>
          <w:b/>
          <w:bCs/>
          <w:sz w:val="24"/>
          <w:szCs w:val="24"/>
          <w:lang w:val="vi-VN"/>
        </w:rPr>
        <w:t>:</w:t>
      </w:r>
      <w:r w:rsidR="0045361E">
        <w:rPr>
          <w:b/>
          <w:bCs/>
          <w:sz w:val="24"/>
          <w:szCs w:val="24"/>
          <w:lang w:val="vi-VN"/>
        </w:rPr>
        <w:t xml:space="preserve"> </w:t>
      </w:r>
      <w:r w:rsidR="002039D1" w:rsidRPr="00034AA7">
        <w:rPr>
          <w:lang w:val="vi-VN"/>
        </w:rPr>
        <w:t>Đài vô tuyến đa hướng VHF</w:t>
      </w:r>
    </w:p>
    <w:p w14:paraId="5AAD9F60" w14:textId="77777777" w:rsidR="00352AF4" w:rsidRDefault="00C34EC5" w:rsidP="00352AF4">
      <w:pPr>
        <w:keepNext/>
        <w:jc w:val="center"/>
      </w:pPr>
      <w:r>
        <w:rPr>
          <w:noProof/>
        </w:rPr>
        <w:drawing>
          <wp:inline distT="0" distB="0" distL="0" distR="0" wp14:anchorId="47022C03" wp14:editId="7A696F5F">
            <wp:extent cx="4800378" cy="3200400"/>
            <wp:effectExtent l="0" t="0" r="635" b="0"/>
            <wp:docPr id="62" name="Picture 62" descr="VHF omnidirectional range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HF omnidirectional range - Wikipedia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942" cy="321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3C21" w14:textId="406A5884" w:rsidR="00C34EC5" w:rsidRDefault="00352AF4" w:rsidP="00352AF4">
      <w:pPr>
        <w:pStyle w:val="Caption"/>
        <w:jc w:val="center"/>
        <w:rPr>
          <w:b/>
          <w:bCs/>
          <w:sz w:val="24"/>
          <w:szCs w:val="24"/>
          <w:lang w:val="vi-VN"/>
        </w:rPr>
      </w:pPr>
      <w:r>
        <w:t xml:space="preserve">Hình </w:t>
      </w:r>
      <w:r w:rsidR="003B106A">
        <w:fldChar w:fldCharType="begin"/>
      </w:r>
      <w:r w:rsidR="003B106A">
        <w:instrText xml:space="preserve"> SEQ Hình \* ARABIC </w:instrText>
      </w:r>
      <w:r w:rsidR="003B106A">
        <w:fldChar w:fldCharType="separate"/>
      </w:r>
      <w:r w:rsidR="0042731F">
        <w:rPr>
          <w:noProof/>
        </w:rPr>
        <w:t>60</w:t>
      </w:r>
      <w:r w:rsidR="003B106A">
        <w:rPr>
          <w:noProof/>
        </w:rPr>
        <w:fldChar w:fldCharType="end"/>
      </w:r>
      <w:r>
        <w:rPr>
          <w:lang w:val="vi-VN"/>
        </w:rPr>
        <w:t>: Trạm VOR ở trên mặt đất</w:t>
      </w:r>
    </w:p>
    <w:p w14:paraId="6EF52C71" w14:textId="38BA4371" w:rsidR="00750BC5" w:rsidRPr="006A1E93" w:rsidRDefault="00750BC5" w:rsidP="00750BC5">
      <w:pPr>
        <w:rPr>
          <w:lang w:val="vi-VN"/>
        </w:rPr>
      </w:pPr>
      <w:r w:rsidRPr="00AC4ED5">
        <w:rPr>
          <w:vertAlign w:val="superscript"/>
          <w:lang w:val="vi-VN"/>
        </w:rPr>
        <w:t>(</w:t>
      </w:r>
      <w:r w:rsidR="000755D8">
        <w:rPr>
          <w:vertAlign w:val="superscript"/>
          <w:lang w:val="vi-VN"/>
        </w:rPr>
        <w:t>12</w:t>
      </w:r>
      <w:r w:rsidRPr="00AC4ED5">
        <w:rPr>
          <w:vertAlign w:val="superscript"/>
          <w:lang w:val="vi-VN"/>
        </w:rPr>
        <w:t>)</w:t>
      </w:r>
      <w:r w:rsidRPr="003506DF">
        <w:rPr>
          <w:b/>
          <w:bCs/>
          <w:sz w:val="24"/>
          <w:szCs w:val="24"/>
          <w:lang w:val="vi-VN"/>
        </w:rPr>
        <w:t xml:space="preserve"> </w:t>
      </w:r>
      <w:r w:rsidR="00E52DF7" w:rsidRPr="003506DF">
        <w:rPr>
          <w:b/>
          <w:bCs/>
          <w:sz w:val="24"/>
          <w:szCs w:val="24"/>
          <w:lang w:val="vi-VN"/>
        </w:rPr>
        <w:t>Scratchpad:</w:t>
      </w:r>
      <w:r w:rsidR="00833FF8">
        <w:rPr>
          <w:b/>
          <w:bCs/>
          <w:sz w:val="24"/>
          <w:szCs w:val="24"/>
          <w:lang w:val="vi-VN"/>
        </w:rPr>
        <w:t xml:space="preserve"> </w:t>
      </w:r>
      <w:r w:rsidR="00833FF8" w:rsidRPr="006A1E93">
        <w:rPr>
          <w:lang w:val="vi-VN"/>
        </w:rPr>
        <w:t xml:space="preserve">Bảng </w:t>
      </w:r>
      <w:r w:rsidR="0081648C" w:rsidRPr="006A1E93">
        <w:rPr>
          <w:lang w:val="vi-VN"/>
        </w:rPr>
        <w:t>nhập</w:t>
      </w:r>
    </w:p>
    <w:p w14:paraId="1AA4A7C1" w14:textId="075DB33F" w:rsidR="00750BC5" w:rsidRPr="003506DF" w:rsidRDefault="00750BC5" w:rsidP="00750BC5">
      <w:pPr>
        <w:rPr>
          <w:b/>
          <w:bCs/>
          <w:sz w:val="24"/>
          <w:szCs w:val="24"/>
          <w:lang w:val="vi-VN"/>
        </w:rPr>
      </w:pPr>
      <w:r w:rsidRPr="00AC4ED5">
        <w:rPr>
          <w:vertAlign w:val="superscript"/>
          <w:lang w:val="vi-VN"/>
        </w:rPr>
        <w:t>(</w:t>
      </w:r>
      <w:r w:rsidR="000755D8">
        <w:rPr>
          <w:vertAlign w:val="superscript"/>
          <w:lang w:val="vi-VN"/>
        </w:rPr>
        <w:t>13</w:t>
      </w:r>
      <w:r w:rsidRPr="00AC4ED5">
        <w:rPr>
          <w:vertAlign w:val="superscript"/>
          <w:lang w:val="vi-VN"/>
        </w:rPr>
        <w:t>)</w:t>
      </w:r>
      <w:r w:rsidRPr="003506DF">
        <w:rPr>
          <w:b/>
          <w:bCs/>
          <w:sz w:val="24"/>
          <w:szCs w:val="24"/>
          <w:lang w:val="vi-VN"/>
        </w:rPr>
        <w:t xml:space="preserve"> </w:t>
      </w:r>
      <w:r w:rsidR="00E52DF7" w:rsidRPr="003506DF">
        <w:rPr>
          <w:b/>
          <w:bCs/>
          <w:sz w:val="24"/>
          <w:szCs w:val="24"/>
          <w:lang w:val="vi-VN"/>
        </w:rPr>
        <w:t xml:space="preserve">APP: </w:t>
      </w:r>
      <w:r w:rsidR="0081648C" w:rsidRPr="000C527D">
        <w:rPr>
          <w:lang w:val="vi-VN"/>
        </w:rPr>
        <w:t>Tự động hạ</w:t>
      </w:r>
      <w:r w:rsidR="0081648C">
        <w:rPr>
          <w:b/>
          <w:bCs/>
          <w:sz w:val="24"/>
          <w:szCs w:val="24"/>
          <w:lang w:val="vi-VN"/>
        </w:rPr>
        <w:t xml:space="preserve"> </w:t>
      </w:r>
    </w:p>
    <w:p w14:paraId="20080FDC" w14:textId="77777777" w:rsidR="0078477B" w:rsidRDefault="0078477B" w:rsidP="003101C0">
      <w:pPr>
        <w:rPr>
          <w:lang w:val="vi-VN"/>
        </w:rPr>
      </w:pPr>
    </w:p>
    <w:p w14:paraId="443FEAC3" w14:textId="77777777" w:rsidR="00581A47" w:rsidRDefault="00581A47" w:rsidP="003101C0">
      <w:pPr>
        <w:rPr>
          <w:lang w:val="vi-VN"/>
        </w:rPr>
      </w:pPr>
    </w:p>
    <w:p w14:paraId="12E41635" w14:textId="77777777" w:rsidR="00581A47" w:rsidRDefault="00581A47" w:rsidP="003101C0">
      <w:pPr>
        <w:rPr>
          <w:lang w:val="vi-VN"/>
        </w:rPr>
      </w:pPr>
    </w:p>
    <w:p w14:paraId="25A14E1E" w14:textId="77777777" w:rsidR="00581A47" w:rsidRDefault="00581A47" w:rsidP="003101C0">
      <w:pPr>
        <w:rPr>
          <w:lang w:val="vi-VN"/>
        </w:rPr>
      </w:pPr>
    </w:p>
    <w:p w14:paraId="5283F6BA" w14:textId="77777777" w:rsidR="00581A47" w:rsidRDefault="00581A47" w:rsidP="003101C0">
      <w:pPr>
        <w:rPr>
          <w:lang w:val="vi-VN"/>
        </w:rPr>
      </w:pPr>
    </w:p>
    <w:p w14:paraId="457AFE9A" w14:textId="77777777" w:rsidR="00581A47" w:rsidRDefault="00581A47" w:rsidP="003101C0">
      <w:pPr>
        <w:rPr>
          <w:lang w:val="vi-VN"/>
        </w:rPr>
      </w:pPr>
    </w:p>
    <w:p w14:paraId="26A078AC" w14:textId="77777777" w:rsidR="00581A47" w:rsidRDefault="00581A47" w:rsidP="003101C0">
      <w:pPr>
        <w:rPr>
          <w:lang w:val="vi-VN"/>
        </w:rPr>
      </w:pPr>
    </w:p>
    <w:p w14:paraId="04E862D3" w14:textId="77777777" w:rsidR="00581A47" w:rsidRDefault="00581A47" w:rsidP="003101C0">
      <w:pPr>
        <w:rPr>
          <w:lang w:val="vi-VN"/>
        </w:rPr>
      </w:pPr>
    </w:p>
    <w:p w14:paraId="1765BCD1" w14:textId="77777777" w:rsidR="00581A47" w:rsidRDefault="00581A47" w:rsidP="003101C0">
      <w:pPr>
        <w:rPr>
          <w:lang w:val="vi-VN"/>
        </w:rPr>
      </w:pPr>
    </w:p>
    <w:p w14:paraId="451C84B5" w14:textId="77777777" w:rsidR="00581A47" w:rsidRDefault="00581A47" w:rsidP="003101C0">
      <w:pPr>
        <w:rPr>
          <w:lang w:val="vi-VN"/>
        </w:rPr>
      </w:pPr>
    </w:p>
    <w:p w14:paraId="323D8B80" w14:textId="77777777" w:rsidR="00581A47" w:rsidRDefault="00581A47" w:rsidP="003101C0">
      <w:pPr>
        <w:rPr>
          <w:lang w:val="vi-VN"/>
        </w:rPr>
      </w:pPr>
    </w:p>
    <w:p w14:paraId="4999976C" w14:textId="77777777" w:rsidR="00581A47" w:rsidRDefault="00581A47" w:rsidP="003101C0">
      <w:pPr>
        <w:rPr>
          <w:lang w:val="vi-VN"/>
        </w:rPr>
      </w:pPr>
    </w:p>
    <w:p w14:paraId="19F08AFE" w14:textId="77777777" w:rsidR="00581A47" w:rsidRDefault="00581A47" w:rsidP="003101C0">
      <w:pPr>
        <w:rPr>
          <w:lang w:val="vi-VN"/>
        </w:rPr>
      </w:pPr>
    </w:p>
    <w:p w14:paraId="71057481" w14:textId="77777777" w:rsidR="00581A47" w:rsidRDefault="00581A47" w:rsidP="003101C0">
      <w:pPr>
        <w:rPr>
          <w:lang w:val="vi-VN"/>
        </w:rPr>
      </w:pPr>
    </w:p>
    <w:p w14:paraId="0F27F7A8" w14:textId="77777777" w:rsidR="00581A47" w:rsidRDefault="00581A47" w:rsidP="003101C0">
      <w:pPr>
        <w:rPr>
          <w:lang w:val="vi-VN"/>
        </w:rPr>
      </w:pPr>
    </w:p>
    <w:p w14:paraId="4607311C" w14:textId="77777777" w:rsidR="00581A47" w:rsidRDefault="00581A47" w:rsidP="003101C0">
      <w:pPr>
        <w:rPr>
          <w:lang w:val="vi-VN"/>
        </w:rPr>
      </w:pPr>
    </w:p>
    <w:p w14:paraId="4F9473E3" w14:textId="77777777" w:rsidR="00581A47" w:rsidRDefault="00581A47" w:rsidP="003101C0">
      <w:pPr>
        <w:rPr>
          <w:lang w:val="vi-VN"/>
        </w:rPr>
      </w:pPr>
    </w:p>
    <w:p w14:paraId="4FBC87B3" w14:textId="77777777" w:rsidR="00581A47" w:rsidRDefault="00581A47" w:rsidP="003101C0">
      <w:pPr>
        <w:rPr>
          <w:lang w:val="vi-VN"/>
        </w:rPr>
      </w:pPr>
    </w:p>
    <w:p w14:paraId="60D345AE" w14:textId="77777777" w:rsidR="00581A47" w:rsidRDefault="00581A47" w:rsidP="003101C0">
      <w:pPr>
        <w:rPr>
          <w:lang w:val="vi-VN"/>
        </w:rPr>
      </w:pPr>
    </w:p>
    <w:p w14:paraId="59858FB2" w14:textId="4E99D825" w:rsidR="00581A47" w:rsidRDefault="0015097C" w:rsidP="003101C0">
      <w:pPr>
        <w:rPr>
          <w:b/>
          <w:bCs/>
          <w:color w:val="FF0000"/>
          <w:sz w:val="32"/>
          <w:szCs w:val="32"/>
          <w:lang w:val="vi-VN"/>
        </w:rPr>
      </w:pPr>
      <w:r>
        <w:rPr>
          <w:b/>
          <w:bCs/>
          <w:color w:val="FF0000"/>
          <w:sz w:val="32"/>
          <w:szCs w:val="32"/>
          <w:lang w:val="vi-VN"/>
        </w:rPr>
        <w:lastRenderedPageBreak/>
        <w:t>Tham khảo</w:t>
      </w:r>
    </w:p>
    <w:p w14:paraId="0CA10DFF" w14:textId="6E77429F" w:rsidR="00BE10A1" w:rsidRPr="00BE10A1" w:rsidRDefault="003B106A" w:rsidP="00BE10A1">
      <w:pPr>
        <w:rPr>
          <w:color w:val="000000" w:themeColor="text1"/>
          <w:lang w:val="vi-VN"/>
        </w:rPr>
      </w:pPr>
      <w:hyperlink r:id="rId70" w:history="1">
        <w:r w:rsidR="00BE10A1" w:rsidRPr="00943EDD">
          <w:rPr>
            <w:rStyle w:val="Hyperlink"/>
            <w:lang w:val="vi-VN"/>
          </w:rPr>
          <w:t>Áp suất</w:t>
        </w:r>
      </w:hyperlink>
    </w:p>
    <w:p w14:paraId="19A2AC8E" w14:textId="39145C96" w:rsidR="00BE10A1" w:rsidRPr="00BE10A1" w:rsidRDefault="003B106A" w:rsidP="00BE10A1">
      <w:pPr>
        <w:rPr>
          <w:color w:val="000000" w:themeColor="text1"/>
          <w:lang w:val="vi-VN"/>
        </w:rPr>
      </w:pPr>
      <w:hyperlink r:id="rId71" w:history="1">
        <w:r w:rsidR="00BE10A1" w:rsidRPr="00735F41">
          <w:rPr>
            <w:rStyle w:val="Hyperlink"/>
            <w:lang w:val="vi-VN"/>
          </w:rPr>
          <w:t>Bay VFR</w:t>
        </w:r>
      </w:hyperlink>
    </w:p>
    <w:p w14:paraId="10C290EA" w14:textId="5A9D18A5" w:rsidR="00BE10A1" w:rsidRPr="00BE10A1" w:rsidRDefault="003B106A" w:rsidP="00BE10A1">
      <w:pPr>
        <w:rPr>
          <w:color w:val="000000" w:themeColor="text1"/>
          <w:lang w:val="vi-VN"/>
        </w:rPr>
      </w:pPr>
      <w:hyperlink r:id="rId72" w:history="1">
        <w:r w:rsidR="00BE10A1" w:rsidRPr="004E5ACD">
          <w:rPr>
            <w:rStyle w:val="Hyperlink"/>
            <w:lang w:val="vi-VN"/>
          </w:rPr>
          <w:t>Băng và hệ thống chống đóng băng</w:t>
        </w:r>
      </w:hyperlink>
    </w:p>
    <w:p w14:paraId="133E25DF" w14:textId="2AAF5498" w:rsidR="00BE10A1" w:rsidRPr="00BE10A1" w:rsidRDefault="003B106A" w:rsidP="00BE10A1">
      <w:pPr>
        <w:rPr>
          <w:color w:val="000000" w:themeColor="text1"/>
          <w:lang w:val="vi-VN"/>
        </w:rPr>
      </w:pPr>
      <w:hyperlink r:id="rId73" w:history="1">
        <w:r w:rsidR="00BE10A1" w:rsidRPr="00E62698">
          <w:rPr>
            <w:rStyle w:val="Hyperlink"/>
            <w:lang w:val="vi-VN"/>
          </w:rPr>
          <w:t>Cánh tà sau</w:t>
        </w:r>
      </w:hyperlink>
    </w:p>
    <w:p w14:paraId="523F8CB7" w14:textId="72FB0A47" w:rsidR="00BE10A1" w:rsidRPr="00BE10A1" w:rsidRDefault="003B106A" w:rsidP="00BE10A1">
      <w:pPr>
        <w:rPr>
          <w:color w:val="000000" w:themeColor="text1"/>
          <w:lang w:val="vi-VN"/>
        </w:rPr>
      </w:pPr>
      <w:hyperlink r:id="rId74" w:history="1">
        <w:r w:rsidR="00BE10A1" w:rsidRPr="00C54717">
          <w:rPr>
            <w:rStyle w:val="Hyperlink"/>
            <w:lang w:val="vi-VN"/>
          </w:rPr>
          <w:t>Cân bằng tải trọng</w:t>
        </w:r>
      </w:hyperlink>
    </w:p>
    <w:p w14:paraId="6B0624DD" w14:textId="26003768" w:rsidR="00BE10A1" w:rsidRPr="00BE10A1" w:rsidRDefault="003B106A" w:rsidP="00BE10A1">
      <w:pPr>
        <w:rPr>
          <w:color w:val="000000" w:themeColor="text1"/>
          <w:lang w:val="vi-VN"/>
        </w:rPr>
      </w:pPr>
      <w:hyperlink r:id="rId75" w:history="1">
        <w:r w:rsidR="00BE10A1" w:rsidRPr="006E3EE2">
          <w:rPr>
            <w:rStyle w:val="Hyperlink"/>
            <w:lang w:val="vi-VN"/>
          </w:rPr>
          <w:t>Đèn hiệu của máy bay</w:t>
        </w:r>
      </w:hyperlink>
    </w:p>
    <w:p w14:paraId="65C13110" w14:textId="2F8ABCA5" w:rsidR="00BE10A1" w:rsidRPr="00BE10A1" w:rsidRDefault="003B106A" w:rsidP="00BE10A1">
      <w:pPr>
        <w:rPr>
          <w:color w:val="000000" w:themeColor="text1"/>
          <w:lang w:val="vi-VN"/>
        </w:rPr>
      </w:pPr>
      <w:hyperlink r:id="rId76" w:history="1">
        <w:r w:rsidR="00BE10A1" w:rsidRPr="0042670E">
          <w:rPr>
            <w:rStyle w:val="Hyperlink"/>
            <w:lang w:val="vi-VN"/>
          </w:rPr>
          <w:t>Định vị NDB – ADF</w:t>
        </w:r>
      </w:hyperlink>
    </w:p>
    <w:p w14:paraId="3F84198A" w14:textId="77777777" w:rsidR="00BE10A1" w:rsidRDefault="00BE10A1" w:rsidP="00BE10A1">
      <w:pPr>
        <w:rPr>
          <w:color w:val="000000" w:themeColor="text1"/>
          <w:lang w:val="vi-VN"/>
        </w:rPr>
      </w:pPr>
      <w:r w:rsidRPr="00BE10A1">
        <w:rPr>
          <w:color w:val="000000" w:themeColor="text1"/>
          <w:lang w:val="vi-VN"/>
        </w:rPr>
        <w:t>Đo vận tốc của máy bay</w:t>
      </w:r>
    </w:p>
    <w:p w14:paraId="59EF54EA" w14:textId="59B014EB" w:rsidR="00751187" w:rsidRDefault="00C96340" w:rsidP="00751187">
      <w:pPr>
        <w:rPr>
          <w:color w:val="000000" w:themeColor="text1"/>
          <w:lang w:val="vi-VN"/>
        </w:rPr>
      </w:pPr>
      <w:r>
        <w:rPr>
          <w:color w:val="000000" w:themeColor="text1"/>
          <w:lang w:val="vi-VN"/>
        </w:rPr>
        <w:t xml:space="preserve"> </w:t>
      </w:r>
      <w:hyperlink r:id="rId77" w:history="1">
        <w:r w:rsidR="00751187" w:rsidRPr="005E188D">
          <w:rPr>
            <w:rStyle w:val="Hyperlink"/>
            <w:lang w:val="vi-VN"/>
          </w:rPr>
          <w:t>+ Đo vận tốc máy bay</w:t>
        </w:r>
      </w:hyperlink>
    </w:p>
    <w:p w14:paraId="376C89CD" w14:textId="22581B40" w:rsidR="00751187" w:rsidRPr="00BE10A1" w:rsidRDefault="00C96340" w:rsidP="00BE10A1">
      <w:pPr>
        <w:rPr>
          <w:color w:val="000000" w:themeColor="text1"/>
          <w:lang w:val="vi-VN"/>
        </w:rPr>
      </w:pPr>
      <w:r>
        <w:rPr>
          <w:color w:val="000000" w:themeColor="text1"/>
          <w:lang w:val="vi-VN"/>
        </w:rPr>
        <w:t xml:space="preserve"> </w:t>
      </w:r>
      <w:hyperlink r:id="rId78" w:history="1">
        <w:r w:rsidR="00751187" w:rsidRPr="00A6215E">
          <w:rPr>
            <w:rStyle w:val="Hyperlink"/>
            <w:lang w:val="vi-VN"/>
          </w:rPr>
          <w:t>+ Vận tốc âm thanh (giải thích hiện thương vật lý + cách tính Mach)</w:t>
        </w:r>
      </w:hyperlink>
    </w:p>
    <w:p w14:paraId="36EA8956" w14:textId="71F8366C" w:rsidR="006521B7" w:rsidRPr="00BE10A1" w:rsidRDefault="003B106A" w:rsidP="00BE10A1">
      <w:pPr>
        <w:rPr>
          <w:color w:val="000000" w:themeColor="text1"/>
          <w:lang w:val="vi-VN"/>
        </w:rPr>
      </w:pPr>
      <w:hyperlink r:id="rId79" w:history="1">
        <w:r w:rsidR="00BE10A1" w:rsidRPr="00B85F7F">
          <w:rPr>
            <w:rStyle w:val="Hyperlink"/>
            <w:lang w:val="vi-VN"/>
          </w:rPr>
          <w:t>Đo độ cao máy bay</w:t>
        </w:r>
      </w:hyperlink>
    </w:p>
    <w:p w14:paraId="7CC1EC30" w14:textId="11648FA9" w:rsidR="00BE10A1" w:rsidRPr="00BE10A1" w:rsidRDefault="003B106A" w:rsidP="00BE10A1">
      <w:pPr>
        <w:rPr>
          <w:color w:val="000000" w:themeColor="text1"/>
          <w:lang w:val="vi-VN"/>
        </w:rPr>
      </w:pPr>
      <w:hyperlink r:id="rId80" w:history="1">
        <w:r w:rsidR="00BE10A1" w:rsidRPr="006521B7">
          <w:rPr>
            <w:rStyle w:val="Hyperlink"/>
            <w:lang w:val="vi-VN"/>
          </w:rPr>
          <w:t>Lái tự động</w:t>
        </w:r>
      </w:hyperlink>
    </w:p>
    <w:p w14:paraId="368ED5BD" w14:textId="6D7524F7" w:rsidR="00BE10A1" w:rsidRPr="00BE10A1" w:rsidRDefault="003B106A" w:rsidP="00BE10A1">
      <w:pPr>
        <w:rPr>
          <w:color w:val="000000" w:themeColor="text1"/>
          <w:lang w:val="vi-VN"/>
        </w:rPr>
      </w:pPr>
      <w:hyperlink r:id="rId81" w:history="1">
        <w:r w:rsidR="00BE10A1" w:rsidRPr="0042670E">
          <w:rPr>
            <w:rStyle w:val="Hyperlink"/>
            <w:lang w:val="vi-VN"/>
          </w:rPr>
          <w:t>Mã Morse</w:t>
        </w:r>
      </w:hyperlink>
    </w:p>
    <w:p w14:paraId="20AA8782" w14:textId="5C05CB50" w:rsidR="00BE10A1" w:rsidRPr="00BE10A1" w:rsidRDefault="003B106A" w:rsidP="00BE10A1">
      <w:pPr>
        <w:rPr>
          <w:color w:val="000000" w:themeColor="text1"/>
          <w:lang w:val="vi-VN"/>
        </w:rPr>
      </w:pPr>
      <w:hyperlink r:id="rId82" w:history="1">
        <w:r w:rsidR="00BE10A1" w:rsidRPr="0042670E">
          <w:rPr>
            <w:rStyle w:val="Hyperlink"/>
            <w:lang w:val="vi-VN"/>
          </w:rPr>
          <w:t>Nhập dữ liệu vào FMC/MCDU/CDU</w:t>
        </w:r>
      </w:hyperlink>
    </w:p>
    <w:p w14:paraId="491D4385" w14:textId="77777777" w:rsidR="00BE10A1" w:rsidRPr="00BE10A1" w:rsidRDefault="00BE10A1" w:rsidP="00BE10A1">
      <w:pPr>
        <w:rPr>
          <w:color w:val="000000" w:themeColor="text1"/>
          <w:lang w:val="vi-VN"/>
        </w:rPr>
      </w:pPr>
      <w:r w:rsidRPr="00BE10A1">
        <w:rPr>
          <w:color w:val="000000" w:themeColor="text1"/>
          <w:lang w:val="vi-VN"/>
        </w:rPr>
        <w:t xml:space="preserve">Nhiên liệu </w:t>
      </w:r>
    </w:p>
    <w:p w14:paraId="02B40F20" w14:textId="48640EB7" w:rsidR="00BE10A1" w:rsidRPr="00BE10A1" w:rsidRDefault="00BE10A1" w:rsidP="00BE10A1">
      <w:pPr>
        <w:rPr>
          <w:color w:val="000000" w:themeColor="text1"/>
          <w:lang w:val="vi-VN"/>
        </w:rPr>
      </w:pPr>
      <w:r w:rsidRPr="00BE10A1">
        <w:rPr>
          <w:color w:val="000000" w:themeColor="text1"/>
          <w:lang w:val="vi-VN"/>
        </w:rPr>
        <w:t xml:space="preserve"> </w:t>
      </w:r>
      <w:hyperlink r:id="rId83" w:history="1">
        <w:r w:rsidRPr="006237FC">
          <w:rPr>
            <w:rStyle w:val="Hyperlink"/>
            <w:lang w:val="vi-VN"/>
          </w:rPr>
          <w:t>+ Xác định nhiên liệu cho máy bay</w:t>
        </w:r>
      </w:hyperlink>
    </w:p>
    <w:p w14:paraId="50B4EEE1" w14:textId="05ECF44B" w:rsidR="00BE10A1" w:rsidRDefault="003B106A" w:rsidP="00BE10A1">
      <w:pPr>
        <w:rPr>
          <w:color w:val="000000" w:themeColor="text1"/>
          <w:lang w:val="vi-VN"/>
        </w:rPr>
      </w:pPr>
      <w:hyperlink r:id="rId84" w:history="1">
        <w:r w:rsidR="00BE10A1" w:rsidRPr="006237FC">
          <w:rPr>
            <w:rStyle w:val="Hyperlink"/>
            <w:lang w:val="vi-VN"/>
          </w:rPr>
          <w:t xml:space="preserve"> + Xả nhiên liệu trên không</w:t>
        </w:r>
      </w:hyperlink>
    </w:p>
    <w:p w14:paraId="2FECC1FF" w14:textId="67C2B5EA" w:rsidR="00B9459D" w:rsidRPr="00BE10A1" w:rsidRDefault="00B9459D" w:rsidP="00BE10A1">
      <w:pPr>
        <w:rPr>
          <w:color w:val="000000" w:themeColor="text1"/>
          <w:lang w:val="vi-VN"/>
        </w:rPr>
      </w:pPr>
      <w:r>
        <w:rPr>
          <w:color w:val="000000" w:themeColor="text1"/>
          <w:lang w:val="vi-VN"/>
        </w:rPr>
        <w:t xml:space="preserve"> </w:t>
      </w:r>
      <w:hyperlink r:id="rId85" w:history="1">
        <w:r w:rsidRPr="00ED56E8">
          <w:rPr>
            <w:rStyle w:val="Hyperlink"/>
            <w:lang w:val="vi-VN"/>
          </w:rPr>
          <w:t>+ Tính lượng nhiên liệu trong chuyến bay</w:t>
        </w:r>
      </w:hyperlink>
    </w:p>
    <w:p w14:paraId="483D06AE" w14:textId="25B3F344" w:rsidR="00BE10A1" w:rsidRPr="00BE10A1" w:rsidRDefault="003B106A" w:rsidP="00BE10A1">
      <w:pPr>
        <w:rPr>
          <w:color w:val="000000" w:themeColor="text1"/>
          <w:lang w:val="vi-VN"/>
        </w:rPr>
      </w:pPr>
      <w:hyperlink r:id="rId86" w:history="1">
        <w:r w:rsidR="00BE10A1" w:rsidRPr="00B85F7F">
          <w:rPr>
            <w:rStyle w:val="Hyperlink"/>
            <w:lang w:val="vi-VN"/>
          </w:rPr>
          <w:t>RAT</w:t>
        </w:r>
      </w:hyperlink>
    </w:p>
    <w:p w14:paraId="683622FD" w14:textId="2A838494" w:rsidR="00BE10A1" w:rsidRPr="00BE10A1" w:rsidRDefault="003B106A" w:rsidP="00BE10A1">
      <w:pPr>
        <w:rPr>
          <w:color w:val="000000" w:themeColor="text1"/>
          <w:lang w:val="vi-VN"/>
        </w:rPr>
      </w:pPr>
      <w:hyperlink r:id="rId87" w:history="1">
        <w:r w:rsidR="00BE10A1" w:rsidRPr="00FF461A">
          <w:rPr>
            <w:rStyle w:val="Hyperlink"/>
            <w:lang w:val="vi-VN"/>
          </w:rPr>
          <w:t>Radar thời tiết</w:t>
        </w:r>
      </w:hyperlink>
    </w:p>
    <w:p w14:paraId="7FE945AF" w14:textId="0392C2F3" w:rsidR="00BE10A1" w:rsidRPr="00BE10A1" w:rsidRDefault="003B106A" w:rsidP="00BE10A1">
      <w:pPr>
        <w:rPr>
          <w:color w:val="000000" w:themeColor="text1"/>
          <w:lang w:val="vi-VN"/>
        </w:rPr>
      </w:pPr>
      <w:hyperlink r:id="rId88" w:history="1">
        <w:r w:rsidR="00BE10A1" w:rsidRPr="008A6FA9">
          <w:rPr>
            <w:rStyle w:val="Hyperlink"/>
            <w:lang w:val="vi-VN"/>
          </w:rPr>
          <w:t>Spoiler</w:t>
        </w:r>
      </w:hyperlink>
    </w:p>
    <w:p w14:paraId="33233B7E" w14:textId="62796B18" w:rsidR="00BE10A1" w:rsidRPr="00BE10A1" w:rsidRDefault="003B106A" w:rsidP="00BE10A1">
      <w:pPr>
        <w:rPr>
          <w:color w:val="000000" w:themeColor="text1"/>
          <w:lang w:val="vi-VN"/>
        </w:rPr>
      </w:pPr>
      <w:hyperlink r:id="rId89" w:history="1">
        <w:r w:rsidR="00BE10A1" w:rsidRPr="00A6215E">
          <w:rPr>
            <w:rStyle w:val="Hyperlink"/>
            <w:lang w:val="vi-VN"/>
          </w:rPr>
          <w:t>TRIM</w:t>
        </w:r>
      </w:hyperlink>
    </w:p>
    <w:p w14:paraId="38A10E39" w14:textId="2630CC66" w:rsidR="005E188D" w:rsidRDefault="003B106A" w:rsidP="00BE10A1">
      <w:pPr>
        <w:rPr>
          <w:color w:val="000000" w:themeColor="text1"/>
          <w:lang w:val="vi-VN"/>
        </w:rPr>
      </w:pPr>
      <w:hyperlink r:id="rId90" w:history="1">
        <w:r w:rsidR="00BE10A1" w:rsidRPr="004945CE">
          <w:rPr>
            <w:rStyle w:val="Hyperlink"/>
            <w:lang w:val="vi-VN"/>
          </w:rPr>
          <w:t>TCAS</w:t>
        </w:r>
      </w:hyperlink>
    </w:p>
    <w:sectPr w:rsidR="005E188D" w:rsidSect="00992663">
      <w:headerReference w:type="default" r:id="rId91"/>
      <w:footerReference w:type="default" r:id="rId92"/>
      <w:pgSz w:w="11906" w:h="16838" w:code="9"/>
      <w:pgMar w:top="568" w:right="424" w:bottom="426" w:left="720" w:header="142" w:footer="0" w:gutter="0"/>
      <w:pgBorders w:offsetFrom="page">
        <w:top w:val="single" w:sz="12" w:space="28" w:color="auto"/>
        <w:left w:val="single" w:sz="12" w:space="24" w:color="auto"/>
        <w:bottom w:val="single" w:sz="12" w:space="31" w:color="auto"/>
        <w:right w:val="single" w:sz="12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32E3AD" w14:textId="77777777" w:rsidR="00447EFC" w:rsidRDefault="00447EFC" w:rsidP="0021448E">
      <w:pPr>
        <w:spacing w:after="0" w:line="240" w:lineRule="auto"/>
      </w:pPr>
      <w:r>
        <w:separator/>
      </w:r>
    </w:p>
  </w:endnote>
  <w:endnote w:type="continuationSeparator" w:id="0">
    <w:p w14:paraId="6A00E587" w14:textId="77777777" w:rsidR="00447EFC" w:rsidRDefault="00447EFC" w:rsidP="0021448E">
      <w:pPr>
        <w:spacing w:after="0" w:line="240" w:lineRule="auto"/>
      </w:pPr>
      <w:r>
        <w:continuationSeparator/>
      </w:r>
    </w:p>
  </w:endnote>
  <w:endnote w:type="continuationNotice" w:id="1">
    <w:p w14:paraId="20B00117" w14:textId="77777777" w:rsidR="00447EFC" w:rsidRDefault="00447EF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6192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F5A1F8" w14:textId="2D58FE1E" w:rsidR="00992663" w:rsidRDefault="0099266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AD27D7" w14:textId="77777777" w:rsidR="002340C8" w:rsidRDefault="002340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1162C" w14:textId="77777777" w:rsidR="00447EFC" w:rsidRDefault="00447EFC" w:rsidP="0021448E">
      <w:pPr>
        <w:spacing w:after="0" w:line="240" w:lineRule="auto"/>
      </w:pPr>
      <w:r>
        <w:separator/>
      </w:r>
    </w:p>
  </w:footnote>
  <w:footnote w:type="continuationSeparator" w:id="0">
    <w:p w14:paraId="586DBE26" w14:textId="77777777" w:rsidR="00447EFC" w:rsidRDefault="00447EFC" w:rsidP="0021448E">
      <w:pPr>
        <w:spacing w:after="0" w:line="240" w:lineRule="auto"/>
      </w:pPr>
      <w:r>
        <w:continuationSeparator/>
      </w:r>
    </w:p>
  </w:footnote>
  <w:footnote w:type="continuationNotice" w:id="1">
    <w:p w14:paraId="6AEDCAD4" w14:textId="77777777" w:rsidR="00447EFC" w:rsidRDefault="00447EF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5DC3B" w14:textId="6FC4F9B1" w:rsidR="00AB1002" w:rsidRPr="005B5334" w:rsidRDefault="005B5334">
    <w:pPr>
      <w:pStyle w:val="Header"/>
      <w:rPr>
        <w:lang w:val="vi-VN"/>
      </w:rPr>
    </w:pPr>
    <w:r>
      <w:rPr>
        <w:lang w:val="vi-VN"/>
      </w:rPr>
      <w:t>Hàng không cơ bản</w:t>
    </w:r>
    <w:r w:rsidR="00B85917">
      <w:rPr>
        <w:lang w:val="vi-VN"/>
      </w:rPr>
      <w:t xml:space="preserve"> – Bảng điều khiển </w:t>
    </w:r>
    <w:r w:rsidR="00B90012">
      <w:rPr>
        <w:lang w:val="vi-VN"/>
      </w:rPr>
      <w:t xml:space="preserve">| </w:t>
    </w:r>
    <w:ins w:id="0" w:author="TheFlightSimulations Official">
      <w:r w:rsidR="00AB1002" w:rsidRPr="00516896">
        <w:rPr>
          <w:lang w:val="vi-VN"/>
        </w:rPr>
        <w:t>Máy bay mẫu: Boeing 787-8</w:t>
      </w:r>
    </w:ins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F722C"/>
    <w:multiLevelType w:val="hybridMultilevel"/>
    <w:tmpl w:val="1C80CAB2"/>
    <w:lvl w:ilvl="0" w:tplc="930013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2665B"/>
    <w:multiLevelType w:val="hybridMultilevel"/>
    <w:tmpl w:val="5768C546"/>
    <w:lvl w:ilvl="0" w:tplc="AA54CE6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C7F3D"/>
    <w:multiLevelType w:val="hybridMultilevel"/>
    <w:tmpl w:val="2E2A5916"/>
    <w:lvl w:ilvl="0" w:tplc="AA54CE6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E435EF"/>
    <w:multiLevelType w:val="hybridMultilevel"/>
    <w:tmpl w:val="FFA64AA6"/>
    <w:lvl w:ilvl="0" w:tplc="238E48E6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491ABF"/>
    <w:multiLevelType w:val="hybridMultilevel"/>
    <w:tmpl w:val="A70863CE"/>
    <w:lvl w:ilvl="0" w:tplc="EABA99C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7C50FB"/>
    <w:multiLevelType w:val="hybridMultilevel"/>
    <w:tmpl w:val="BF083408"/>
    <w:lvl w:ilvl="0" w:tplc="4C1C355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42F0674"/>
    <w:multiLevelType w:val="hybridMultilevel"/>
    <w:tmpl w:val="9B50F6B4"/>
    <w:lvl w:ilvl="0" w:tplc="5A1ECD86">
      <w:start w:val="8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AC3623"/>
    <w:multiLevelType w:val="hybridMultilevel"/>
    <w:tmpl w:val="9A845D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4536AA"/>
    <w:multiLevelType w:val="hybridMultilevel"/>
    <w:tmpl w:val="FBB4EDCC"/>
    <w:lvl w:ilvl="0" w:tplc="2B4ECC5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597C4F"/>
    <w:multiLevelType w:val="hybridMultilevel"/>
    <w:tmpl w:val="60900FFA"/>
    <w:lvl w:ilvl="0" w:tplc="8FFE98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081BC9"/>
    <w:multiLevelType w:val="hybridMultilevel"/>
    <w:tmpl w:val="1250E668"/>
    <w:lvl w:ilvl="0" w:tplc="50B0025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5172A0"/>
    <w:multiLevelType w:val="hybridMultilevel"/>
    <w:tmpl w:val="1E32D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874F6"/>
    <w:multiLevelType w:val="hybridMultilevel"/>
    <w:tmpl w:val="B9163884"/>
    <w:lvl w:ilvl="0" w:tplc="B838AF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DC4CC7"/>
    <w:multiLevelType w:val="hybridMultilevel"/>
    <w:tmpl w:val="AE4AF394"/>
    <w:lvl w:ilvl="0" w:tplc="930013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E631D5"/>
    <w:multiLevelType w:val="hybridMultilevel"/>
    <w:tmpl w:val="C5000F3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987E79"/>
    <w:multiLevelType w:val="hybridMultilevel"/>
    <w:tmpl w:val="CD8ACFDA"/>
    <w:lvl w:ilvl="0" w:tplc="40B85C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2D12F6"/>
    <w:multiLevelType w:val="hybridMultilevel"/>
    <w:tmpl w:val="36B0881E"/>
    <w:lvl w:ilvl="0" w:tplc="E7D2E406">
      <w:start w:val="1"/>
      <w:numFmt w:val="decimal"/>
      <w:lvlText w:val="%1."/>
      <w:lvlJc w:val="left"/>
      <w:pPr>
        <w:ind w:left="870" w:hanging="5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F532FB"/>
    <w:multiLevelType w:val="hybridMultilevel"/>
    <w:tmpl w:val="BBD458D6"/>
    <w:lvl w:ilvl="0" w:tplc="AA54CE6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320DE5"/>
    <w:multiLevelType w:val="hybridMultilevel"/>
    <w:tmpl w:val="832839AA"/>
    <w:lvl w:ilvl="0" w:tplc="72BAE1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514AA9"/>
    <w:multiLevelType w:val="hybridMultilevel"/>
    <w:tmpl w:val="4D40DF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B370AD"/>
    <w:multiLevelType w:val="hybridMultilevel"/>
    <w:tmpl w:val="F00A6CDC"/>
    <w:lvl w:ilvl="0" w:tplc="746CE9EE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1" w15:restartNumberingAfterBreak="0">
    <w:nsid w:val="3DFB754D"/>
    <w:multiLevelType w:val="hybridMultilevel"/>
    <w:tmpl w:val="1E0E606E"/>
    <w:lvl w:ilvl="0" w:tplc="930013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7C627B"/>
    <w:multiLevelType w:val="hybridMultilevel"/>
    <w:tmpl w:val="D7E401F2"/>
    <w:lvl w:ilvl="0" w:tplc="4EF0D2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4B10C0"/>
    <w:multiLevelType w:val="hybridMultilevel"/>
    <w:tmpl w:val="136A14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8F1C59"/>
    <w:multiLevelType w:val="hybridMultilevel"/>
    <w:tmpl w:val="30CC80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281476"/>
    <w:multiLevelType w:val="hybridMultilevel"/>
    <w:tmpl w:val="7618DEC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80D5AD5"/>
    <w:multiLevelType w:val="hybridMultilevel"/>
    <w:tmpl w:val="B4A01652"/>
    <w:lvl w:ilvl="0" w:tplc="E876805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921900"/>
    <w:multiLevelType w:val="hybridMultilevel"/>
    <w:tmpl w:val="38F813A4"/>
    <w:lvl w:ilvl="0" w:tplc="1AAEF3E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CA38F7"/>
    <w:multiLevelType w:val="hybridMultilevel"/>
    <w:tmpl w:val="58FE8C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0994C6E"/>
    <w:multiLevelType w:val="hybridMultilevel"/>
    <w:tmpl w:val="98462880"/>
    <w:lvl w:ilvl="0" w:tplc="AA54CE6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EA71DD"/>
    <w:multiLevelType w:val="hybridMultilevel"/>
    <w:tmpl w:val="870E8A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545289"/>
    <w:multiLevelType w:val="hybridMultilevel"/>
    <w:tmpl w:val="594AFF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CD548E"/>
    <w:multiLevelType w:val="hybridMultilevel"/>
    <w:tmpl w:val="045EC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031225"/>
    <w:multiLevelType w:val="hybridMultilevel"/>
    <w:tmpl w:val="B74A2D18"/>
    <w:lvl w:ilvl="0" w:tplc="C9DEF5FE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211604"/>
    <w:multiLevelType w:val="hybridMultilevel"/>
    <w:tmpl w:val="BAEA3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CCF0911"/>
    <w:multiLevelType w:val="hybridMultilevel"/>
    <w:tmpl w:val="6340E6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EA3D69"/>
    <w:multiLevelType w:val="hybridMultilevel"/>
    <w:tmpl w:val="97E01AAE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C233F5"/>
    <w:multiLevelType w:val="hybridMultilevel"/>
    <w:tmpl w:val="3E023E76"/>
    <w:lvl w:ilvl="0" w:tplc="674A13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6944EA"/>
    <w:multiLevelType w:val="hybridMultilevel"/>
    <w:tmpl w:val="37D2CDF0"/>
    <w:lvl w:ilvl="0" w:tplc="7C647B0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F96F0E"/>
    <w:multiLevelType w:val="hybridMultilevel"/>
    <w:tmpl w:val="82E4F28A"/>
    <w:lvl w:ilvl="0" w:tplc="930013D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150842"/>
    <w:multiLevelType w:val="hybridMultilevel"/>
    <w:tmpl w:val="69EC0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C1D4857"/>
    <w:multiLevelType w:val="hybridMultilevel"/>
    <w:tmpl w:val="10EA547A"/>
    <w:lvl w:ilvl="0" w:tplc="04090013">
      <w:start w:val="1"/>
      <w:numFmt w:val="upperRoman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E305508"/>
    <w:multiLevelType w:val="hybridMultilevel"/>
    <w:tmpl w:val="37D2CDF0"/>
    <w:lvl w:ilvl="0" w:tplc="7C647B0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1570079">
    <w:abstractNumId w:val="36"/>
  </w:num>
  <w:num w:numId="2" w16cid:durableId="1412237421">
    <w:abstractNumId w:val="25"/>
  </w:num>
  <w:num w:numId="3" w16cid:durableId="1714646725">
    <w:abstractNumId w:val="41"/>
  </w:num>
  <w:num w:numId="4" w16cid:durableId="1054816319">
    <w:abstractNumId w:val="5"/>
  </w:num>
  <w:num w:numId="5" w16cid:durableId="221984821">
    <w:abstractNumId w:val="20"/>
  </w:num>
  <w:num w:numId="6" w16cid:durableId="1683362213">
    <w:abstractNumId w:val="35"/>
  </w:num>
  <w:num w:numId="7" w16cid:durableId="1747267146">
    <w:abstractNumId w:val="22"/>
  </w:num>
  <w:num w:numId="8" w16cid:durableId="345328216">
    <w:abstractNumId w:val="10"/>
  </w:num>
  <w:num w:numId="9" w16cid:durableId="1130245020">
    <w:abstractNumId w:val="3"/>
  </w:num>
  <w:num w:numId="10" w16cid:durableId="160003757">
    <w:abstractNumId w:val="37"/>
  </w:num>
  <w:num w:numId="11" w16cid:durableId="644745878">
    <w:abstractNumId w:val="7"/>
  </w:num>
  <w:num w:numId="12" w16cid:durableId="451217862">
    <w:abstractNumId w:val="27"/>
  </w:num>
  <w:num w:numId="13" w16cid:durableId="1042022661">
    <w:abstractNumId w:val="32"/>
  </w:num>
  <w:num w:numId="14" w16cid:durableId="121047817">
    <w:abstractNumId w:val="34"/>
  </w:num>
  <w:num w:numId="15" w16cid:durableId="1121068827">
    <w:abstractNumId w:val="24"/>
  </w:num>
  <w:num w:numId="16" w16cid:durableId="1428891053">
    <w:abstractNumId w:val="40"/>
  </w:num>
  <w:num w:numId="17" w16cid:durableId="1334380655">
    <w:abstractNumId w:val="11"/>
  </w:num>
  <w:num w:numId="18" w16cid:durableId="1168667520">
    <w:abstractNumId w:val="38"/>
  </w:num>
  <w:num w:numId="19" w16cid:durableId="1002702901">
    <w:abstractNumId w:val="19"/>
  </w:num>
  <w:num w:numId="20" w16cid:durableId="177425969">
    <w:abstractNumId w:val="23"/>
  </w:num>
  <w:num w:numId="21" w16cid:durableId="1178350318">
    <w:abstractNumId w:val="31"/>
  </w:num>
  <w:num w:numId="22" w16cid:durableId="1445658865">
    <w:abstractNumId w:val="14"/>
  </w:num>
  <w:num w:numId="23" w16cid:durableId="1171604464">
    <w:abstractNumId w:val="30"/>
  </w:num>
  <w:num w:numId="24" w16cid:durableId="1690451826">
    <w:abstractNumId w:val="0"/>
  </w:num>
  <w:num w:numId="25" w16cid:durableId="1756703586">
    <w:abstractNumId w:val="18"/>
  </w:num>
  <w:num w:numId="26" w16cid:durableId="549921130">
    <w:abstractNumId w:val="42"/>
  </w:num>
  <w:num w:numId="27" w16cid:durableId="334459175">
    <w:abstractNumId w:val="21"/>
  </w:num>
  <w:num w:numId="28" w16cid:durableId="220868595">
    <w:abstractNumId w:val="6"/>
  </w:num>
  <w:num w:numId="29" w16cid:durableId="994650015">
    <w:abstractNumId w:val="9"/>
  </w:num>
  <w:num w:numId="30" w16cid:durableId="1544321122">
    <w:abstractNumId w:val="4"/>
  </w:num>
  <w:num w:numId="31" w16cid:durableId="79563313">
    <w:abstractNumId w:val="2"/>
  </w:num>
  <w:num w:numId="32" w16cid:durableId="1979991532">
    <w:abstractNumId w:val="29"/>
  </w:num>
  <w:num w:numId="33" w16cid:durableId="1181430601">
    <w:abstractNumId w:val="1"/>
  </w:num>
  <w:num w:numId="34" w16cid:durableId="722604518">
    <w:abstractNumId w:val="17"/>
  </w:num>
  <w:num w:numId="35" w16cid:durableId="1981881457">
    <w:abstractNumId w:val="28"/>
  </w:num>
  <w:num w:numId="36" w16cid:durableId="241648418">
    <w:abstractNumId w:val="8"/>
  </w:num>
  <w:num w:numId="37" w16cid:durableId="600646417">
    <w:abstractNumId w:val="33"/>
  </w:num>
  <w:num w:numId="38" w16cid:durableId="1770158361">
    <w:abstractNumId w:val="39"/>
  </w:num>
  <w:num w:numId="39" w16cid:durableId="194270166">
    <w:abstractNumId w:val="15"/>
  </w:num>
  <w:num w:numId="40" w16cid:durableId="4942036">
    <w:abstractNumId w:val="13"/>
  </w:num>
  <w:num w:numId="41" w16cid:durableId="1782072342">
    <w:abstractNumId w:val="12"/>
  </w:num>
  <w:num w:numId="42" w16cid:durableId="1020469025">
    <w:abstractNumId w:val="26"/>
  </w:num>
  <w:num w:numId="43" w16cid:durableId="1852061544">
    <w:abstractNumId w:val="1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heFlightSimulations Official">
    <w15:presenceInfo w15:providerId="None" w15:userId="TheFlightSimulations Officia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U0MTQyNTUyNTMzMLdU0lEKTi0uzszPAykwNKgFANVYgogtAAAA"/>
  </w:docVars>
  <w:rsids>
    <w:rsidRoot w:val="006978D1"/>
    <w:rsid w:val="00004312"/>
    <w:rsid w:val="00010A8C"/>
    <w:rsid w:val="00016B8B"/>
    <w:rsid w:val="00025E81"/>
    <w:rsid w:val="00027A95"/>
    <w:rsid w:val="00034AA7"/>
    <w:rsid w:val="00041FCD"/>
    <w:rsid w:val="000522E8"/>
    <w:rsid w:val="0005374A"/>
    <w:rsid w:val="00054021"/>
    <w:rsid w:val="000552A8"/>
    <w:rsid w:val="000571D3"/>
    <w:rsid w:val="00061C93"/>
    <w:rsid w:val="000703DB"/>
    <w:rsid w:val="000755D8"/>
    <w:rsid w:val="00077A3E"/>
    <w:rsid w:val="00081744"/>
    <w:rsid w:val="000817DC"/>
    <w:rsid w:val="00095262"/>
    <w:rsid w:val="000A0BA5"/>
    <w:rsid w:val="000A77D0"/>
    <w:rsid w:val="000A77D5"/>
    <w:rsid w:val="000B520C"/>
    <w:rsid w:val="000C113F"/>
    <w:rsid w:val="000C141F"/>
    <w:rsid w:val="000C3AC5"/>
    <w:rsid w:val="000C3D06"/>
    <w:rsid w:val="000C527D"/>
    <w:rsid w:val="000C53DC"/>
    <w:rsid w:val="000D76F2"/>
    <w:rsid w:val="000E007C"/>
    <w:rsid w:val="000E1CFA"/>
    <w:rsid w:val="000E7882"/>
    <w:rsid w:val="000F052E"/>
    <w:rsid w:val="001044F8"/>
    <w:rsid w:val="00112425"/>
    <w:rsid w:val="00125479"/>
    <w:rsid w:val="001302C1"/>
    <w:rsid w:val="00134C6D"/>
    <w:rsid w:val="00135752"/>
    <w:rsid w:val="00136F8E"/>
    <w:rsid w:val="001458DA"/>
    <w:rsid w:val="00147D52"/>
    <w:rsid w:val="0015097C"/>
    <w:rsid w:val="00160FE5"/>
    <w:rsid w:val="001639D0"/>
    <w:rsid w:val="00165540"/>
    <w:rsid w:val="001760AA"/>
    <w:rsid w:val="00182C71"/>
    <w:rsid w:val="0018305C"/>
    <w:rsid w:val="00185EA6"/>
    <w:rsid w:val="00186B1C"/>
    <w:rsid w:val="00190BB3"/>
    <w:rsid w:val="00191C4E"/>
    <w:rsid w:val="00192FC1"/>
    <w:rsid w:val="00193E25"/>
    <w:rsid w:val="001A4618"/>
    <w:rsid w:val="001B623A"/>
    <w:rsid w:val="001B6873"/>
    <w:rsid w:val="001C06DC"/>
    <w:rsid w:val="001C77A2"/>
    <w:rsid w:val="001C7E5C"/>
    <w:rsid w:val="001D13A0"/>
    <w:rsid w:val="001E1868"/>
    <w:rsid w:val="001F6213"/>
    <w:rsid w:val="001F6BD9"/>
    <w:rsid w:val="00201BC8"/>
    <w:rsid w:val="00202155"/>
    <w:rsid w:val="002039D1"/>
    <w:rsid w:val="002062C6"/>
    <w:rsid w:val="00207EDA"/>
    <w:rsid w:val="00213756"/>
    <w:rsid w:val="0021448E"/>
    <w:rsid w:val="00221874"/>
    <w:rsid w:val="002302CA"/>
    <w:rsid w:val="002340C8"/>
    <w:rsid w:val="002350D8"/>
    <w:rsid w:val="00237799"/>
    <w:rsid w:val="0024505D"/>
    <w:rsid w:val="002512A0"/>
    <w:rsid w:val="00254B5F"/>
    <w:rsid w:val="00255FE5"/>
    <w:rsid w:val="0025608D"/>
    <w:rsid w:val="002578E9"/>
    <w:rsid w:val="0026323A"/>
    <w:rsid w:val="0027139E"/>
    <w:rsid w:val="0028499D"/>
    <w:rsid w:val="002926AC"/>
    <w:rsid w:val="00296F9A"/>
    <w:rsid w:val="002A0272"/>
    <w:rsid w:val="002A455F"/>
    <w:rsid w:val="002A583F"/>
    <w:rsid w:val="002B2140"/>
    <w:rsid w:val="002D53B0"/>
    <w:rsid w:val="003018C7"/>
    <w:rsid w:val="00307C35"/>
    <w:rsid w:val="003101C0"/>
    <w:rsid w:val="00311A21"/>
    <w:rsid w:val="00312CB1"/>
    <w:rsid w:val="0033416E"/>
    <w:rsid w:val="003408A8"/>
    <w:rsid w:val="00341833"/>
    <w:rsid w:val="003460F9"/>
    <w:rsid w:val="00346FAE"/>
    <w:rsid w:val="0034725D"/>
    <w:rsid w:val="003506DF"/>
    <w:rsid w:val="00350F99"/>
    <w:rsid w:val="00352AF4"/>
    <w:rsid w:val="003542B8"/>
    <w:rsid w:val="00355AAE"/>
    <w:rsid w:val="00355C42"/>
    <w:rsid w:val="00355EF7"/>
    <w:rsid w:val="0036261F"/>
    <w:rsid w:val="003654B6"/>
    <w:rsid w:val="0036581C"/>
    <w:rsid w:val="00372CB2"/>
    <w:rsid w:val="0037677B"/>
    <w:rsid w:val="00376ACD"/>
    <w:rsid w:val="00382F47"/>
    <w:rsid w:val="00383AE6"/>
    <w:rsid w:val="003847A1"/>
    <w:rsid w:val="0038501C"/>
    <w:rsid w:val="00385FD0"/>
    <w:rsid w:val="00387A0C"/>
    <w:rsid w:val="00394775"/>
    <w:rsid w:val="003B106A"/>
    <w:rsid w:val="003B7532"/>
    <w:rsid w:val="003C23FB"/>
    <w:rsid w:val="003C37A6"/>
    <w:rsid w:val="003C3B69"/>
    <w:rsid w:val="003C650F"/>
    <w:rsid w:val="003D12CE"/>
    <w:rsid w:val="003D4267"/>
    <w:rsid w:val="003D5AEA"/>
    <w:rsid w:val="003D6BC7"/>
    <w:rsid w:val="003E1D68"/>
    <w:rsid w:val="003F0331"/>
    <w:rsid w:val="003F047D"/>
    <w:rsid w:val="003F4B79"/>
    <w:rsid w:val="004003F4"/>
    <w:rsid w:val="004011E3"/>
    <w:rsid w:val="004113B0"/>
    <w:rsid w:val="0041516E"/>
    <w:rsid w:val="00420536"/>
    <w:rsid w:val="00420CA5"/>
    <w:rsid w:val="00425EEA"/>
    <w:rsid w:val="0042670E"/>
    <w:rsid w:val="0042731F"/>
    <w:rsid w:val="004310B2"/>
    <w:rsid w:val="0043209E"/>
    <w:rsid w:val="00434110"/>
    <w:rsid w:val="004404AD"/>
    <w:rsid w:val="00447EFC"/>
    <w:rsid w:val="004522B1"/>
    <w:rsid w:val="00452D32"/>
    <w:rsid w:val="0045361E"/>
    <w:rsid w:val="00453E8A"/>
    <w:rsid w:val="00463C0A"/>
    <w:rsid w:val="00466ECD"/>
    <w:rsid w:val="00466F1D"/>
    <w:rsid w:val="0049029D"/>
    <w:rsid w:val="00493744"/>
    <w:rsid w:val="004945CE"/>
    <w:rsid w:val="00496A80"/>
    <w:rsid w:val="004A0A64"/>
    <w:rsid w:val="004A18D6"/>
    <w:rsid w:val="004A209F"/>
    <w:rsid w:val="004A4645"/>
    <w:rsid w:val="004A6170"/>
    <w:rsid w:val="004A6501"/>
    <w:rsid w:val="004A740C"/>
    <w:rsid w:val="004B0207"/>
    <w:rsid w:val="004B0281"/>
    <w:rsid w:val="004B2818"/>
    <w:rsid w:val="004B6F18"/>
    <w:rsid w:val="004C41D1"/>
    <w:rsid w:val="004C5DE4"/>
    <w:rsid w:val="004D1161"/>
    <w:rsid w:val="004D2908"/>
    <w:rsid w:val="004D4E2C"/>
    <w:rsid w:val="004D6E96"/>
    <w:rsid w:val="004E1ED5"/>
    <w:rsid w:val="004E5ACD"/>
    <w:rsid w:val="004F3526"/>
    <w:rsid w:val="004F4CC5"/>
    <w:rsid w:val="004F52D9"/>
    <w:rsid w:val="004F7A94"/>
    <w:rsid w:val="005003E8"/>
    <w:rsid w:val="00502753"/>
    <w:rsid w:val="00503EF5"/>
    <w:rsid w:val="00511EF1"/>
    <w:rsid w:val="00516896"/>
    <w:rsid w:val="0052323F"/>
    <w:rsid w:val="005240BD"/>
    <w:rsid w:val="005302FF"/>
    <w:rsid w:val="00551B59"/>
    <w:rsid w:val="0055527A"/>
    <w:rsid w:val="0055569F"/>
    <w:rsid w:val="005611A6"/>
    <w:rsid w:val="00566553"/>
    <w:rsid w:val="005760F8"/>
    <w:rsid w:val="00581A47"/>
    <w:rsid w:val="005838BE"/>
    <w:rsid w:val="005876C3"/>
    <w:rsid w:val="005931FE"/>
    <w:rsid w:val="005A773F"/>
    <w:rsid w:val="005B5281"/>
    <w:rsid w:val="005B5334"/>
    <w:rsid w:val="005C179A"/>
    <w:rsid w:val="005C426D"/>
    <w:rsid w:val="005D6DD5"/>
    <w:rsid w:val="005D70E9"/>
    <w:rsid w:val="005E012F"/>
    <w:rsid w:val="005E0F6D"/>
    <w:rsid w:val="005E1813"/>
    <w:rsid w:val="005E188D"/>
    <w:rsid w:val="005E344C"/>
    <w:rsid w:val="005E5399"/>
    <w:rsid w:val="005E6275"/>
    <w:rsid w:val="005F0066"/>
    <w:rsid w:val="005F3838"/>
    <w:rsid w:val="005F6079"/>
    <w:rsid w:val="005F71E3"/>
    <w:rsid w:val="00601353"/>
    <w:rsid w:val="006049CA"/>
    <w:rsid w:val="00604DFD"/>
    <w:rsid w:val="00605DF9"/>
    <w:rsid w:val="006079D4"/>
    <w:rsid w:val="00617AAB"/>
    <w:rsid w:val="00621D07"/>
    <w:rsid w:val="006237FC"/>
    <w:rsid w:val="00626D9F"/>
    <w:rsid w:val="006302A0"/>
    <w:rsid w:val="00631E82"/>
    <w:rsid w:val="00632870"/>
    <w:rsid w:val="006344D9"/>
    <w:rsid w:val="00637398"/>
    <w:rsid w:val="006479C6"/>
    <w:rsid w:val="006521B7"/>
    <w:rsid w:val="006602BB"/>
    <w:rsid w:val="006604F8"/>
    <w:rsid w:val="00660B1E"/>
    <w:rsid w:val="00660E83"/>
    <w:rsid w:val="00673224"/>
    <w:rsid w:val="00676873"/>
    <w:rsid w:val="006771F3"/>
    <w:rsid w:val="00681AB2"/>
    <w:rsid w:val="00685C7B"/>
    <w:rsid w:val="00696D13"/>
    <w:rsid w:val="006978D1"/>
    <w:rsid w:val="00697DAE"/>
    <w:rsid w:val="006A1E93"/>
    <w:rsid w:val="006A5DB0"/>
    <w:rsid w:val="006A7CB1"/>
    <w:rsid w:val="006C29DB"/>
    <w:rsid w:val="006D0639"/>
    <w:rsid w:val="006D150F"/>
    <w:rsid w:val="006D2589"/>
    <w:rsid w:val="006D3404"/>
    <w:rsid w:val="006D4632"/>
    <w:rsid w:val="006E3EE2"/>
    <w:rsid w:val="006E3FB6"/>
    <w:rsid w:val="006E42DC"/>
    <w:rsid w:val="006E7B4C"/>
    <w:rsid w:val="006F568B"/>
    <w:rsid w:val="007017EC"/>
    <w:rsid w:val="00702EDF"/>
    <w:rsid w:val="00707895"/>
    <w:rsid w:val="00710D0B"/>
    <w:rsid w:val="00713960"/>
    <w:rsid w:val="007151CA"/>
    <w:rsid w:val="007167A7"/>
    <w:rsid w:val="007176DC"/>
    <w:rsid w:val="007235FB"/>
    <w:rsid w:val="00723A6C"/>
    <w:rsid w:val="00724793"/>
    <w:rsid w:val="00724995"/>
    <w:rsid w:val="00724B84"/>
    <w:rsid w:val="00727DFA"/>
    <w:rsid w:val="00731CD9"/>
    <w:rsid w:val="00732D1B"/>
    <w:rsid w:val="00732F40"/>
    <w:rsid w:val="007350B0"/>
    <w:rsid w:val="00735F41"/>
    <w:rsid w:val="0074212B"/>
    <w:rsid w:val="007429A7"/>
    <w:rsid w:val="007442C9"/>
    <w:rsid w:val="00747AF4"/>
    <w:rsid w:val="00750BC5"/>
    <w:rsid w:val="00751187"/>
    <w:rsid w:val="007641B4"/>
    <w:rsid w:val="0076443B"/>
    <w:rsid w:val="00764DB7"/>
    <w:rsid w:val="00767EB6"/>
    <w:rsid w:val="00777C26"/>
    <w:rsid w:val="00781C77"/>
    <w:rsid w:val="007836F7"/>
    <w:rsid w:val="0078477B"/>
    <w:rsid w:val="00787DA1"/>
    <w:rsid w:val="00791597"/>
    <w:rsid w:val="007925F2"/>
    <w:rsid w:val="00792C49"/>
    <w:rsid w:val="00793E9F"/>
    <w:rsid w:val="007962D4"/>
    <w:rsid w:val="007A0828"/>
    <w:rsid w:val="007A3BA4"/>
    <w:rsid w:val="007B2267"/>
    <w:rsid w:val="007C00BB"/>
    <w:rsid w:val="007C1C8B"/>
    <w:rsid w:val="007C5EE2"/>
    <w:rsid w:val="007C7776"/>
    <w:rsid w:val="007C7E3C"/>
    <w:rsid w:val="007D411C"/>
    <w:rsid w:val="007D565F"/>
    <w:rsid w:val="007F57BE"/>
    <w:rsid w:val="007F6585"/>
    <w:rsid w:val="00801403"/>
    <w:rsid w:val="00801805"/>
    <w:rsid w:val="00802C8C"/>
    <w:rsid w:val="008124EE"/>
    <w:rsid w:val="0081648C"/>
    <w:rsid w:val="00817F00"/>
    <w:rsid w:val="00822691"/>
    <w:rsid w:val="008259B0"/>
    <w:rsid w:val="00830D33"/>
    <w:rsid w:val="00832B78"/>
    <w:rsid w:val="00832FFB"/>
    <w:rsid w:val="00833FF8"/>
    <w:rsid w:val="00842DEB"/>
    <w:rsid w:val="00846B00"/>
    <w:rsid w:val="008514CF"/>
    <w:rsid w:val="00853ACC"/>
    <w:rsid w:val="00854EE7"/>
    <w:rsid w:val="00856DB7"/>
    <w:rsid w:val="0085791B"/>
    <w:rsid w:val="0087207E"/>
    <w:rsid w:val="00874E59"/>
    <w:rsid w:val="0088206D"/>
    <w:rsid w:val="00891527"/>
    <w:rsid w:val="00891BF1"/>
    <w:rsid w:val="00894428"/>
    <w:rsid w:val="008A163F"/>
    <w:rsid w:val="008A3615"/>
    <w:rsid w:val="008A6FA9"/>
    <w:rsid w:val="008A7AEC"/>
    <w:rsid w:val="008B0485"/>
    <w:rsid w:val="008B44C4"/>
    <w:rsid w:val="008D18E8"/>
    <w:rsid w:val="008D237C"/>
    <w:rsid w:val="008D4DFD"/>
    <w:rsid w:val="008D5A11"/>
    <w:rsid w:val="008D5A70"/>
    <w:rsid w:val="008E6989"/>
    <w:rsid w:val="008F4069"/>
    <w:rsid w:val="0091254D"/>
    <w:rsid w:val="00912740"/>
    <w:rsid w:val="009147D7"/>
    <w:rsid w:val="00915753"/>
    <w:rsid w:val="00920325"/>
    <w:rsid w:val="00920D02"/>
    <w:rsid w:val="009228A6"/>
    <w:rsid w:val="00922AC9"/>
    <w:rsid w:val="00926091"/>
    <w:rsid w:val="0092628D"/>
    <w:rsid w:val="00933D91"/>
    <w:rsid w:val="009375B3"/>
    <w:rsid w:val="00943EDD"/>
    <w:rsid w:val="009473C3"/>
    <w:rsid w:val="00962B53"/>
    <w:rsid w:val="00975792"/>
    <w:rsid w:val="009813F2"/>
    <w:rsid w:val="00984794"/>
    <w:rsid w:val="009866FC"/>
    <w:rsid w:val="00991670"/>
    <w:rsid w:val="00992663"/>
    <w:rsid w:val="00992902"/>
    <w:rsid w:val="009A0A65"/>
    <w:rsid w:val="009A2F37"/>
    <w:rsid w:val="009A5AC1"/>
    <w:rsid w:val="009B09B2"/>
    <w:rsid w:val="009B1C87"/>
    <w:rsid w:val="009C4672"/>
    <w:rsid w:val="009C6152"/>
    <w:rsid w:val="009E2E1F"/>
    <w:rsid w:val="009E3B2F"/>
    <w:rsid w:val="009E61E7"/>
    <w:rsid w:val="009E6FB5"/>
    <w:rsid w:val="00A02B55"/>
    <w:rsid w:val="00A04CDB"/>
    <w:rsid w:val="00A10378"/>
    <w:rsid w:val="00A13FDD"/>
    <w:rsid w:val="00A15C86"/>
    <w:rsid w:val="00A20874"/>
    <w:rsid w:val="00A36253"/>
    <w:rsid w:val="00A430BF"/>
    <w:rsid w:val="00A473F4"/>
    <w:rsid w:val="00A55D8C"/>
    <w:rsid w:val="00A56D79"/>
    <w:rsid w:val="00A57633"/>
    <w:rsid w:val="00A6215E"/>
    <w:rsid w:val="00A63592"/>
    <w:rsid w:val="00A656FD"/>
    <w:rsid w:val="00A67994"/>
    <w:rsid w:val="00A71CD8"/>
    <w:rsid w:val="00A77792"/>
    <w:rsid w:val="00A77E5F"/>
    <w:rsid w:val="00A83A08"/>
    <w:rsid w:val="00A8629C"/>
    <w:rsid w:val="00A91DA3"/>
    <w:rsid w:val="00A93BB8"/>
    <w:rsid w:val="00A95CCC"/>
    <w:rsid w:val="00A96CE7"/>
    <w:rsid w:val="00A97856"/>
    <w:rsid w:val="00AA248C"/>
    <w:rsid w:val="00AA47F5"/>
    <w:rsid w:val="00AA514B"/>
    <w:rsid w:val="00AB0139"/>
    <w:rsid w:val="00AB1002"/>
    <w:rsid w:val="00AB41BE"/>
    <w:rsid w:val="00AB529C"/>
    <w:rsid w:val="00AB63E0"/>
    <w:rsid w:val="00AC1E0B"/>
    <w:rsid w:val="00AC4ED5"/>
    <w:rsid w:val="00AE1584"/>
    <w:rsid w:val="00AE3074"/>
    <w:rsid w:val="00AF6384"/>
    <w:rsid w:val="00AF6F39"/>
    <w:rsid w:val="00AF7072"/>
    <w:rsid w:val="00B036D3"/>
    <w:rsid w:val="00B04565"/>
    <w:rsid w:val="00B15D63"/>
    <w:rsid w:val="00B17B74"/>
    <w:rsid w:val="00B31003"/>
    <w:rsid w:val="00B35E01"/>
    <w:rsid w:val="00B401C9"/>
    <w:rsid w:val="00B43452"/>
    <w:rsid w:val="00B46ADA"/>
    <w:rsid w:val="00B52750"/>
    <w:rsid w:val="00B52C4E"/>
    <w:rsid w:val="00B61E09"/>
    <w:rsid w:val="00B65C8D"/>
    <w:rsid w:val="00B66973"/>
    <w:rsid w:val="00B77F8A"/>
    <w:rsid w:val="00B82494"/>
    <w:rsid w:val="00B85917"/>
    <w:rsid w:val="00B85F7F"/>
    <w:rsid w:val="00B90012"/>
    <w:rsid w:val="00B93196"/>
    <w:rsid w:val="00B933C3"/>
    <w:rsid w:val="00B9459D"/>
    <w:rsid w:val="00BA3EA0"/>
    <w:rsid w:val="00BA60AD"/>
    <w:rsid w:val="00BB1114"/>
    <w:rsid w:val="00BB3390"/>
    <w:rsid w:val="00BB7211"/>
    <w:rsid w:val="00BC0004"/>
    <w:rsid w:val="00BC007C"/>
    <w:rsid w:val="00BC283F"/>
    <w:rsid w:val="00BC4CF4"/>
    <w:rsid w:val="00BD5138"/>
    <w:rsid w:val="00BD6084"/>
    <w:rsid w:val="00BE10A1"/>
    <w:rsid w:val="00BE5787"/>
    <w:rsid w:val="00BE6ACE"/>
    <w:rsid w:val="00C002AA"/>
    <w:rsid w:val="00C05856"/>
    <w:rsid w:val="00C12F7A"/>
    <w:rsid w:val="00C135B5"/>
    <w:rsid w:val="00C1773D"/>
    <w:rsid w:val="00C2045F"/>
    <w:rsid w:val="00C26019"/>
    <w:rsid w:val="00C31D0D"/>
    <w:rsid w:val="00C34EC5"/>
    <w:rsid w:val="00C354A2"/>
    <w:rsid w:val="00C403DC"/>
    <w:rsid w:val="00C4326F"/>
    <w:rsid w:val="00C434BA"/>
    <w:rsid w:val="00C46A01"/>
    <w:rsid w:val="00C54717"/>
    <w:rsid w:val="00C54F68"/>
    <w:rsid w:val="00C56FAC"/>
    <w:rsid w:val="00C804BC"/>
    <w:rsid w:val="00C815FA"/>
    <w:rsid w:val="00C906FF"/>
    <w:rsid w:val="00C90FC2"/>
    <w:rsid w:val="00C93968"/>
    <w:rsid w:val="00C96340"/>
    <w:rsid w:val="00CA06BA"/>
    <w:rsid w:val="00CA0B95"/>
    <w:rsid w:val="00CA50B7"/>
    <w:rsid w:val="00CC74F4"/>
    <w:rsid w:val="00CE14A7"/>
    <w:rsid w:val="00CE7114"/>
    <w:rsid w:val="00CF0318"/>
    <w:rsid w:val="00CF2DA7"/>
    <w:rsid w:val="00D004B5"/>
    <w:rsid w:val="00D01192"/>
    <w:rsid w:val="00D23B8E"/>
    <w:rsid w:val="00D35C70"/>
    <w:rsid w:val="00D37A2C"/>
    <w:rsid w:val="00D37FC1"/>
    <w:rsid w:val="00D41026"/>
    <w:rsid w:val="00D43DA9"/>
    <w:rsid w:val="00D4651E"/>
    <w:rsid w:val="00D551DB"/>
    <w:rsid w:val="00D65C9D"/>
    <w:rsid w:val="00D7699C"/>
    <w:rsid w:val="00D80B57"/>
    <w:rsid w:val="00D81E2C"/>
    <w:rsid w:val="00D85469"/>
    <w:rsid w:val="00D862C2"/>
    <w:rsid w:val="00D86AC5"/>
    <w:rsid w:val="00D86D11"/>
    <w:rsid w:val="00D86F51"/>
    <w:rsid w:val="00D87BE2"/>
    <w:rsid w:val="00D903C3"/>
    <w:rsid w:val="00D9288D"/>
    <w:rsid w:val="00D93289"/>
    <w:rsid w:val="00D94465"/>
    <w:rsid w:val="00DA054F"/>
    <w:rsid w:val="00DA6333"/>
    <w:rsid w:val="00DB0A24"/>
    <w:rsid w:val="00DB1ABD"/>
    <w:rsid w:val="00DB3D77"/>
    <w:rsid w:val="00DB6286"/>
    <w:rsid w:val="00DC259D"/>
    <w:rsid w:val="00DD1EA3"/>
    <w:rsid w:val="00DD7C41"/>
    <w:rsid w:val="00DE3440"/>
    <w:rsid w:val="00DF084E"/>
    <w:rsid w:val="00DF4E60"/>
    <w:rsid w:val="00E04211"/>
    <w:rsid w:val="00E073C5"/>
    <w:rsid w:val="00E12260"/>
    <w:rsid w:val="00E136B9"/>
    <w:rsid w:val="00E143B1"/>
    <w:rsid w:val="00E1607F"/>
    <w:rsid w:val="00E24334"/>
    <w:rsid w:val="00E404F9"/>
    <w:rsid w:val="00E4345C"/>
    <w:rsid w:val="00E45BB8"/>
    <w:rsid w:val="00E46DD7"/>
    <w:rsid w:val="00E46F20"/>
    <w:rsid w:val="00E506B8"/>
    <w:rsid w:val="00E52DF7"/>
    <w:rsid w:val="00E62698"/>
    <w:rsid w:val="00E63EBC"/>
    <w:rsid w:val="00E65A9B"/>
    <w:rsid w:val="00E6690A"/>
    <w:rsid w:val="00E755A3"/>
    <w:rsid w:val="00E77113"/>
    <w:rsid w:val="00E77533"/>
    <w:rsid w:val="00EA2EDF"/>
    <w:rsid w:val="00EA33E1"/>
    <w:rsid w:val="00EA3413"/>
    <w:rsid w:val="00EC4B42"/>
    <w:rsid w:val="00ED01A5"/>
    <w:rsid w:val="00ED4C86"/>
    <w:rsid w:val="00ED56E8"/>
    <w:rsid w:val="00EE40D5"/>
    <w:rsid w:val="00EE54F8"/>
    <w:rsid w:val="00EF3665"/>
    <w:rsid w:val="00F1366D"/>
    <w:rsid w:val="00F23D99"/>
    <w:rsid w:val="00F365E8"/>
    <w:rsid w:val="00F476B5"/>
    <w:rsid w:val="00F55025"/>
    <w:rsid w:val="00F567E4"/>
    <w:rsid w:val="00F570D6"/>
    <w:rsid w:val="00F602B0"/>
    <w:rsid w:val="00F6045D"/>
    <w:rsid w:val="00F639E4"/>
    <w:rsid w:val="00F66929"/>
    <w:rsid w:val="00F71683"/>
    <w:rsid w:val="00F81498"/>
    <w:rsid w:val="00F858B3"/>
    <w:rsid w:val="00F85EFA"/>
    <w:rsid w:val="00F91991"/>
    <w:rsid w:val="00F940EE"/>
    <w:rsid w:val="00F95E2B"/>
    <w:rsid w:val="00F96A3D"/>
    <w:rsid w:val="00FA0C14"/>
    <w:rsid w:val="00FB42CE"/>
    <w:rsid w:val="00FD13A6"/>
    <w:rsid w:val="00FE0019"/>
    <w:rsid w:val="00FE0164"/>
    <w:rsid w:val="00FE4061"/>
    <w:rsid w:val="00FE6234"/>
    <w:rsid w:val="00FF0299"/>
    <w:rsid w:val="00FF059C"/>
    <w:rsid w:val="00FF4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3649B76"/>
  <w15:chartTrackingRefBased/>
  <w15:docId w15:val="{A9A64310-F12C-4115-A3E2-530988B01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3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48E"/>
  </w:style>
  <w:style w:type="paragraph" w:styleId="Footer">
    <w:name w:val="footer"/>
    <w:basedOn w:val="Normal"/>
    <w:link w:val="FooterChar"/>
    <w:uiPriority w:val="99"/>
    <w:unhideWhenUsed/>
    <w:rsid w:val="002144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48E"/>
  </w:style>
  <w:style w:type="paragraph" w:styleId="ListParagraph">
    <w:name w:val="List Paragraph"/>
    <w:basedOn w:val="Normal"/>
    <w:uiPriority w:val="34"/>
    <w:qFormat/>
    <w:rsid w:val="005B533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1274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B10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1002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B85F7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85F7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85F7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85F7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85F7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hyperlink" Target="https://www.youtube.com/watch?v=GtPNUx71tWE" TargetMode="External"/><Relationship Id="rId89" Type="http://schemas.openxmlformats.org/officeDocument/2006/relationships/hyperlink" Target="https://www.youtube.com/watch?v=0RiAg0bIavc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hyperlink" Target="https://www.youtube.com/watch?v=CqyyfNQJXH4" TargetMode="External"/><Relationship Id="rId79" Type="http://schemas.openxmlformats.org/officeDocument/2006/relationships/hyperlink" Target="https://www.youtube.com/watch?v=KS9LI-k4ndc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youtube.com/watch?v=wuWgt39YjBk" TargetMode="External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youtube.com/watch?v=2w0joUBaDZw" TargetMode="External"/><Relationship Id="rId80" Type="http://schemas.openxmlformats.org/officeDocument/2006/relationships/hyperlink" Target="https://www.youtube.com/watch?v=qWhZq4VTZeg" TargetMode="External"/><Relationship Id="rId85" Type="http://schemas.openxmlformats.org/officeDocument/2006/relationships/hyperlink" Target="https://www.youtube.com/watch?v=4quSDLrUIFs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www.youtube.com/watch?v=POfG99bIZCU" TargetMode="External"/><Relationship Id="rId75" Type="http://schemas.openxmlformats.org/officeDocument/2006/relationships/hyperlink" Target="https://www.youtube.com/watch?v=hJW0_PQ_coI" TargetMode="External"/><Relationship Id="rId83" Type="http://schemas.openxmlformats.org/officeDocument/2006/relationships/hyperlink" Target="https://www.youtube.com/watch?v=bQ-0v7b_wxE" TargetMode="External"/><Relationship Id="rId88" Type="http://schemas.openxmlformats.org/officeDocument/2006/relationships/hyperlink" Target="https://www.youtube.com/watch?v=UZSZPAniyCY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www.youtube.com/watch?v=bAisBhWocrg" TargetMode="External"/><Relationship Id="rId78" Type="http://schemas.openxmlformats.org/officeDocument/2006/relationships/hyperlink" Target="https://www.youtube.com/watch?v=NRoeporbhrA" TargetMode="External"/><Relationship Id="rId81" Type="http://schemas.openxmlformats.org/officeDocument/2006/relationships/hyperlink" Target="https://www.youtube.com/watch?v=8wZrFUAbedA" TargetMode="External"/><Relationship Id="rId86" Type="http://schemas.openxmlformats.org/officeDocument/2006/relationships/hyperlink" Target="https://www.youtube.com/watch?v=K61fFJpLuJM&amp;list=PL_oGt8PRyLtKfFS37Ce7zU1FsVBLVfDu7&amp;index=1" TargetMode="External"/><Relationship Id="rId94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www.youtube.com/watch?v=XKMiErN5Ywo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youtube.com/watch?v=JSs1REHn7n0" TargetMode="External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www.youtube.com/watch?v=yojq268Bi_I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www.youtube.com/watch?v=ge1mPpXBhlI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hyperlink" Target="https://www.youtube.com/watch?v=TURznyNcqj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002C8A-FD43-4F7D-8D83-03E23ABFD9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1632</TotalTime>
  <Pages>53</Pages>
  <Words>3444</Words>
  <Characters>19631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TheFlightSimulations Official</Company>
  <LinksUpToDate>false</LinksUpToDate>
  <CharactersWithSpaces>23029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Aviation - General</dc:subject>
  <dc:creator>TheFlightSimulations Official</dc:creator>
  <cp:keywords/>
  <dc:description/>
  <cp:lastModifiedBy>TheFlightSimulations Official</cp:lastModifiedBy>
  <cp:revision>543</cp:revision>
  <dcterms:created xsi:type="dcterms:W3CDTF">2021-12-25T15:44:00Z</dcterms:created>
  <dcterms:modified xsi:type="dcterms:W3CDTF">2022-02-19T09:02:00Z</dcterms:modified>
  <cp:category>Training</cp:category>
</cp:coreProperties>
</file>